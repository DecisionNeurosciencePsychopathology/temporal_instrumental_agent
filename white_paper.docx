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AF17FF" w14:textId="4F47B796" w:rsidR="00A5311B" w:rsidRDefault="007D6031" w:rsidP="00672C53">
      <w:pPr>
        <w:pStyle w:val="Title"/>
      </w:pPr>
      <w:r>
        <w:t>Time to act</w:t>
      </w:r>
      <w:r w:rsidR="002719FF">
        <w:t xml:space="preserve">: </w:t>
      </w:r>
      <w:r w:rsidR="00903740">
        <w:t>exploration</w:t>
      </w:r>
      <w:r w:rsidR="002719FF">
        <w:t xml:space="preserve"> and </w:t>
      </w:r>
      <w:r w:rsidR="002719FF" w:rsidRPr="00672C53">
        <w:t>exploit</w:t>
      </w:r>
      <w:r w:rsidR="00903740" w:rsidRPr="00672C53">
        <w:t>ation</w:t>
      </w:r>
      <w:r w:rsidR="00903740">
        <w:t xml:space="preserve"> of</w:t>
      </w:r>
      <w:r w:rsidR="00E90D96">
        <w:t xml:space="preserve"> time-dependent instrumental contingencies</w:t>
      </w:r>
    </w:p>
    <w:p w14:paraId="42388ADF" w14:textId="77777777" w:rsidR="00A5311B" w:rsidRPr="00CA48B2" w:rsidRDefault="00A5311B" w:rsidP="00CA48B2">
      <w:pPr>
        <w:jc w:val="right"/>
        <w:rPr>
          <w:sz w:val="18"/>
        </w:rPr>
      </w:pPr>
    </w:p>
    <w:p w14:paraId="239BC235" w14:textId="77777777" w:rsidR="00CA48B2" w:rsidRDefault="00CA48B2" w:rsidP="00CA48B2">
      <w:pPr>
        <w:jc w:val="right"/>
        <w:rPr>
          <w:rFonts w:ascii="Helvetica Neue" w:eastAsia="Times New Roman" w:hAnsi="Helvetica Neue" w:cs="Times New Roman"/>
          <w:color w:val="000000"/>
          <w:sz w:val="18"/>
          <w:shd w:val="clear" w:color="auto" w:fill="FFFFFF"/>
        </w:rPr>
      </w:pPr>
      <w:r w:rsidRPr="00CA48B2">
        <w:rPr>
          <w:rFonts w:ascii="Helvetica Neue" w:eastAsia="Times New Roman" w:hAnsi="Helvetica Neue" w:cs="Times New Roman"/>
          <w:color w:val="000000"/>
          <w:sz w:val="18"/>
          <w:shd w:val="clear" w:color="auto" w:fill="FFFFFF"/>
        </w:rPr>
        <w:t>A time to plant,</w:t>
      </w:r>
      <w:r w:rsidRPr="00CA48B2">
        <w:rPr>
          <w:rFonts w:ascii="Helvetica Neue" w:eastAsia="Times New Roman" w:hAnsi="Helvetica Neue" w:cs="Times New Roman"/>
          <w:color w:val="000000"/>
          <w:sz w:val="18"/>
        </w:rPr>
        <w:br/>
      </w:r>
      <w:proofErr w:type="gramStart"/>
      <w:r w:rsidRPr="00CA48B2">
        <w:rPr>
          <w:rFonts w:ascii="Courier" w:eastAsia="Times New Roman" w:hAnsi="Courier" w:cs="Times New Roman"/>
          <w:color w:val="000000"/>
          <w:sz w:val="4"/>
          <w:szCs w:val="10"/>
          <w:shd w:val="clear" w:color="auto" w:fill="FFFFFF"/>
        </w:rPr>
        <w:t>    </w:t>
      </w:r>
      <w:r w:rsidRPr="00CA48B2">
        <w:rPr>
          <w:rFonts w:ascii="Helvetica Neue" w:eastAsia="Times New Roman" w:hAnsi="Helvetica Neue" w:cs="Times New Roman"/>
          <w:color w:val="000000"/>
          <w:sz w:val="18"/>
          <w:shd w:val="clear" w:color="auto" w:fill="FFFFFF"/>
        </w:rPr>
        <w:t>And</w:t>
      </w:r>
      <w:proofErr w:type="gramEnd"/>
      <w:r w:rsidRPr="00CA48B2">
        <w:rPr>
          <w:rFonts w:ascii="Helvetica Neue" w:eastAsia="Times New Roman" w:hAnsi="Helvetica Neue" w:cs="Times New Roman"/>
          <w:color w:val="000000"/>
          <w:sz w:val="18"/>
          <w:shd w:val="clear" w:color="auto" w:fill="FFFFFF"/>
        </w:rPr>
        <w:t xml:space="preserve"> a time to pluck </w:t>
      </w:r>
      <w:r w:rsidRPr="00CA48B2">
        <w:rPr>
          <w:rFonts w:ascii="Helvetica Neue" w:eastAsia="Times New Roman" w:hAnsi="Helvetica Neue" w:cs="Times New Roman"/>
          <w:i/>
          <w:iCs/>
          <w:color w:val="000000"/>
          <w:sz w:val="18"/>
          <w:shd w:val="clear" w:color="auto" w:fill="FFFFFF"/>
        </w:rPr>
        <w:t>what is</w:t>
      </w:r>
      <w:r w:rsidRPr="00CA48B2">
        <w:rPr>
          <w:rFonts w:ascii="Helvetica Neue" w:eastAsia="Times New Roman" w:hAnsi="Helvetica Neue" w:cs="Times New Roman"/>
          <w:color w:val="000000"/>
          <w:sz w:val="18"/>
          <w:shd w:val="clear" w:color="auto" w:fill="FFFFFF"/>
        </w:rPr>
        <w:t> planted;</w:t>
      </w:r>
    </w:p>
    <w:p w14:paraId="38DE000C" w14:textId="10111603" w:rsidR="00CA48B2" w:rsidRDefault="00CA48B2" w:rsidP="00CA48B2">
      <w:pPr>
        <w:jc w:val="right"/>
        <w:rPr>
          <w:rFonts w:ascii="Helvetica Neue" w:eastAsia="Times New Roman" w:hAnsi="Helvetica Neue" w:cs="Times New Roman"/>
          <w:color w:val="000000"/>
          <w:sz w:val="18"/>
          <w:shd w:val="clear" w:color="auto" w:fill="FFFFFF"/>
        </w:rPr>
      </w:pPr>
      <w:r>
        <w:rPr>
          <w:rFonts w:ascii="Helvetica Neue" w:eastAsia="Times New Roman" w:hAnsi="Helvetica Neue" w:cs="Times New Roman"/>
          <w:color w:val="000000"/>
          <w:sz w:val="18"/>
          <w:shd w:val="clear" w:color="auto" w:fill="FFFFFF"/>
        </w:rPr>
        <w:t>…</w:t>
      </w:r>
    </w:p>
    <w:p w14:paraId="3C3B5323" w14:textId="29764266" w:rsidR="00CA48B2" w:rsidRDefault="00CA48B2" w:rsidP="00CA48B2">
      <w:pPr>
        <w:jc w:val="right"/>
        <w:rPr>
          <w:rFonts w:ascii="Helvetica Neue" w:eastAsia="Times New Roman" w:hAnsi="Helvetica Neue" w:cs="Times New Roman"/>
          <w:color w:val="000000"/>
          <w:sz w:val="18"/>
          <w:shd w:val="clear" w:color="auto" w:fill="FFFFFF"/>
        </w:rPr>
      </w:pPr>
      <w:r w:rsidRPr="00CA48B2">
        <w:rPr>
          <w:rFonts w:ascii="Arial" w:eastAsia="Times New Roman" w:hAnsi="Arial" w:cs="Arial"/>
          <w:b/>
          <w:bCs/>
          <w:color w:val="000000"/>
          <w:sz w:val="12"/>
          <w:szCs w:val="18"/>
          <w:shd w:val="clear" w:color="auto" w:fill="FFFFFF"/>
          <w:vertAlign w:val="superscript"/>
        </w:rPr>
        <w:t> </w:t>
      </w:r>
      <w:r w:rsidRPr="00CA48B2">
        <w:rPr>
          <w:rFonts w:ascii="Helvetica Neue" w:eastAsia="Times New Roman" w:hAnsi="Helvetica Neue" w:cs="Times New Roman"/>
          <w:color w:val="000000"/>
          <w:sz w:val="18"/>
          <w:shd w:val="clear" w:color="auto" w:fill="FFFFFF"/>
        </w:rPr>
        <w:t>A time to gain,</w:t>
      </w:r>
      <w:r w:rsidRPr="00CA48B2">
        <w:rPr>
          <w:rFonts w:ascii="Helvetica Neue" w:eastAsia="Times New Roman" w:hAnsi="Helvetica Neue" w:cs="Times New Roman"/>
          <w:color w:val="000000"/>
          <w:sz w:val="18"/>
        </w:rPr>
        <w:br/>
      </w:r>
      <w:proofErr w:type="gramStart"/>
      <w:r w:rsidRPr="00CA48B2">
        <w:rPr>
          <w:rFonts w:ascii="Courier" w:eastAsia="Times New Roman" w:hAnsi="Courier" w:cs="Times New Roman"/>
          <w:color w:val="000000"/>
          <w:sz w:val="4"/>
          <w:szCs w:val="10"/>
          <w:shd w:val="clear" w:color="auto" w:fill="FFFFFF"/>
        </w:rPr>
        <w:t>    </w:t>
      </w:r>
      <w:r w:rsidRPr="00CA48B2">
        <w:rPr>
          <w:rFonts w:ascii="Helvetica Neue" w:eastAsia="Times New Roman" w:hAnsi="Helvetica Neue" w:cs="Times New Roman"/>
          <w:color w:val="000000"/>
          <w:sz w:val="18"/>
          <w:shd w:val="clear" w:color="auto" w:fill="FFFFFF"/>
        </w:rPr>
        <w:t>And</w:t>
      </w:r>
      <w:proofErr w:type="gramEnd"/>
      <w:r w:rsidRPr="00CA48B2">
        <w:rPr>
          <w:rFonts w:ascii="Helvetica Neue" w:eastAsia="Times New Roman" w:hAnsi="Helvetica Neue" w:cs="Times New Roman"/>
          <w:color w:val="000000"/>
          <w:sz w:val="18"/>
          <w:shd w:val="clear" w:color="auto" w:fill="FFFFFF"/>
        </w:rPr>
        <w:t xml:space="preserve"> a time to lose;</w:t>
      </w:r>
      <w:r w:rsidRPr="00CA48B2">
        <w:rPr>
          <w:rFonts w:ascii="Helvetica Neue" w:eastAsia="Times New Roman" w:hAnsi="Helvetica Neue" w:cs="Times New Roman"/>
          <w:color w:val="000000"/>
          <w:sz w:val="18"/>
        </w:rPr>
        <w:br/>
      </w:r>
      <w:r w:rsidRPr="00CA48B2">
        <w:rPr>
          <w:rFonts w:ascii="Helvetica Neue" w:eastAsia="Times New Roman" w:hAnsi="Helvetica Neue" w:cs="Times New Roman"/>
          <w:color w:val="000000"/>
          <w:sz w:val="18"/>
          <w:shd w:val="clear" w:color="auto" w:fill="FFFFFF"/>
        </w:rPr>
        <w:t>A time to keep,</w:t>
      </w:r>
      <w:r w:rsidRPr="00CA48B2">
        <w:rPr>
          <w:rFonts w:ascii="Helvetica Neue" w:eastAsia="Times New Roman" w:hAnsi="Helvetica Neue" w:cs="Times New Roman"/>
          <w:color w:val="000000"/>
          <w:sz w:val="18"/>
        </w:rPr>
        <w:br/>
      </w:r>
      <w:r w:rsidRPr="00CA48B2">
        <w:rPr>
          <w:rFonts w:ascii="Courier" w:eastAsia="Times New Roman" w:hAnsi="Courier" w:cs="Times New Roman"/>
          <w:color w:val="000000"/>
          <w:sz w:val="4"/>
          <w:szCs w:val="10"/>
          <w:shd w:val="clear" w:color="auto" w:fill="FFFFFF"/>
        </w:rPr>
        <w:t>    </w:t>
      </w:r>
      <w:r w:rsidRPr="00CA48B2">
        <w:rPr>
          <w:rFonts w:ascii="Helvetica Neue" w:eastAsia="Times New Roman" w:hAnsi="Helvetica Neue" w:cs="Times New Roman"/>
          <w:color w:val="000000"/>
          <w:sz w:val="18"/>
          <w:shd w:val="clear" w:color="auto" w:fill="FFFFFF"/>
        </w:rPr>
        <w:t>And a time to throw away;</w:t>
      </w:r>
    </w:p>
    <w:p w14:paraId="36F27879" w14:textId="77777777" w:rsidR="00374500" w:rsidRDefault="00374500" w:rsidP="00CA48B2">
      <w:pPr>
        <w:jc w:val="right"/>
        <w:rPr>
          <w:rFonts w:ascii="Helvetica Neue" w:eastAsia="Times New Roman" w:hAnsi="Helvetica Neue" w:cs="Times New Roman"/>
          <w:color w:val="000000"/>
          <w:sz w:val="18"/>
          <w:shd w:val="clear" w:color="auto" w:fill="FFFFFF"/>
        </w:rPr>
      </w:pPr>
    </w:p>
    <w:p w14:paraId="47348157" w14:textId="3CC974BD" w:rsidR="00374500" w:rsidRDefault="00374500" w:rsidP="00CA48B2">
      <w:pPr>
        <w:jc w:val="right"/>
        <w:rPr>
          <w:rFonts w:ascii="Helvetica Neue" w:eastAsia="Times New Roman" w:hAnsi="Helvetica Neue" w:cs="Times New Roman"/>
          <w:color w:val="000000"/>
          <w:sz w:val="18"/>
          <w:shd w:val="clear" w:color="auto" w:fill="FFFFFF"/>
        </w:rPr>
      </w:pPr>
      <w:r>
        <w:rPr>
          <w:rFonts w:ascii="Helvetica Neue" w:eastAsia="Times New Roman" w:hAnsi="Helvetica Neue" w:cs="Times New Roman"/>
          <w:color w:val="000000"/>
          <w:sz w:val="18"/>
          <w:shd w:val="clear" w:color="auto" w:fill="FFFFFF"/>
        </w:rPr>
        <w:t>Ecclesiastes 4</w:t>
      </w:r>
    </w:p>
    <w:p w14:paraId="54A5B5CB" w14:textId="77777777" w:rsidR="00374500" w:rsidRDefault="00374500" w:rsidP="00CA48B2">
      <w:pPr>
        <w:jc w:val="right"/>
        <w:rPr>
          <w:rFonts w:ascii="Helvetica Neue" w:eastAsia="Times New Roman" w:hAnsi="Helvetica Neue" w:cs="Times New Roman"/>
          <w:color w:val="000000"/>
          <w:sz w:val="18"/>
          <w:shd w:val="clear" w:color="auto" w:fill="FFFFFF"/>
        </w:rPr>
      </w:pPr>
    </w:p>
    <w:p w14:paraId="17905A78" w14:textId="77777777" w:rsidR="00374500" w:rsidRPr="00CA48B2" w:rsidRDefault="00374500" w:rsidP="00CA48B2">
      <w:pPr>
        <w:jc w:val="right"/>
        <w:rPr>
          <w:rFonts w:ascii="Times" w:eastAsia="Times New Roman" w:hAnsi="Times" w:cs="Times New Roman"/>
          <w:sz w:val="14"/>
          <w:szCs w:val="20"/>
        </w:rPr>
      </w:pPr>
    </w:p>
    <w:p w14:paraId="0AFE7467" w14:textId="77777777" w:rsidR="00CA48B2" w:rsidRDefault="00CA48B2"/>
    <w:p w14:paraId="5EC453EE" w14:textId="77777777" w:rsidR="00CA48B2" w:rsidRDefault="00CA48B2"/>
    <w:p w14:paraId="7C2839E5" w14:textId="77777777" w:rsidR="00B3556D" w:rsidRDefault="00B3556D" w:rsidP="00B3556D"/>
    <w:p w14:paraId="35748CA9" w14:textId="77777777" w:rsidR="00F27D63" w:rsidRDefault="00F27D63" w:rsidP="00B3556D"/>
    <w:p w14:paraId="0B3ED63B" w14:textId="18FB3576" w:rsidR="003D35F1" w:rsidRDefault="00661CD5" w:rsidP="00711715">
      <w:pPr>
        <w:pStyle w:val="ListParagraph"/>
        <w:ind w:left="0"/>
      </w:pPr>
      <w:r>
        <w:t>Timing decides the success of our actions, be it</w:t>
      </w:r>
      <w:r w:rsidR="003D35F1">
        <w:t xml:space="preserve"> </w:t>
      </w:r>
      <w:r>
        <w:t>hunting, negotiati</w:t>
      </w:r>
      <w:r w:rsidR="00303A53">
        <w:t>ons</w:t>
      </w:r>
      <w:r w:rsidR="003D35F1">
        <w:t xml:space="preserve"> </w:t>
      </w:r>
      <w:r w:rsidR="003D35F1">
        <w:fldChar w:fldCharType="begin"/>
      </w:r>
      <w:r w:rsidR="003D35F1">
        <w:instrText xml:space="preserve"> ADDIN EN.CITE &lt;EndNote&gt;&lt;Cite&gt;&lt;Author&gt;Sinaceur&lt;/Author&gt;&lt;Year&gt;2005&lt;/Year&gt;&lt;RecNum&gt;156122&lt;/RecNum&gt;&lt;DisplayText&gt;(Sinaceur and Neale 2005)&lt;/DisplayText&gt;&lt;record&gt;&lt;rec-number&gt;156122&lt;/rec-number&gt;&lt;foreign-keys&gt;&lt;key app="EN" db-id="w9e2tz092stve2eavr6v5vrla5ez5rxpe0fa" timestamp="1416431447"&gt;156122&lt;/key&gt;&lt;/foreign-keys&gt;&lt;ref-type name="Journal Article"&gt;17&lt;/ref-type&gt;&lt;contributors&gt;&lt;authors&gt;&lt;author&gt;Sinaceur, Marwan&lt;/author&gt;&lt;author&gt;Neale, MargaretA&lt;/author&gt;&lt;/authors&gt;&lt;/contributors&gt;&lt;titles&gt;&lt;title&gt;Not All Threats are Created Equal: How Implicitness and Timing Affect the Effectiveness of Threats in Negotiations&lt;/title&gt;&lt;secondary-title&gt;Group Decision and Negotiation&lt;/secondary-title&gt;&lt;alt-title&gt;Group Decis Negot&lt;/alt-title&gt;&lt;/titles&gt;&lt;periodical&gt;&lt;full-title&gt;Group Decision and Negotiation&lt;/full-title&gt;&lt;abbr-1&gt;Group Decis Negot&lt;/abbr-1&gt;&lt;/periodical&gt;&lt;alt-periodical&gt;&lt;full-title&gt;Group Decision and Negotiation&lt;/full-title&gt;&lt;abbr-1&gt;Group Decis Negot&lt;/abbr-1&gt;&lt;/alt-periodical&gt;&lt;pages&gt;63-85&lt;/pages&gt;&lt;volume&gt;14&lt;/volume&gt;&lt;number&gt;1&lt;/number&gt;&lt;keywords&gt;&lt;keyword&gt;communication&lt;/keyword&gt;&lt;keyword&gt;distributiveness&lt;/keyword&gt;&lt;keyword&gt;language&lt;/keyword&gt;&lt;keyword&gt;negotiation&lt;/keyword&gt;&lt;keyword&gt;threats&lt;/keyword&gt;&lt;keyword&gt;time&lt;/keyword&gt;&lt;/keywords&gt;&lt;dates&gt;&lt;year&gt;2005&lt;/year&gt;&lt;pub-dates&gt;&lt;date&gt;2005/01/01&lt;/date&gt;&lt;/pub-dates&gt;&lt;/dates&gt;&lt;publisher&gt;Kluwer Academic Publishers&lt;/publisher&gt;&lt;isbn&gt;0926-2644&lt;/isbn&gt;&lt;urls&gt;&lt;related-urls&gt;&lt;url&gt;http://dx.doi.org/10.1007/s10726-005-3876-5&lt;/url&gt;&lt;/related-urls&gt;&lt;/urls&gt;&lt;electronic-resource-num&gt;10.1007/s10726-005-3876-5&lt;/electronic-resource-num&gt;&lt;language&gt;English&lt;/language&gt;&lt;/record&gt;&lt;/Cite&gt;&lt;/EndNote&gt;</w:instrText>
      </w:r>
      <w:r w:rsidR="003D35F1">
        <w:fldChar w:fldCharType="separate"/>
      </w:r>
      <w:r w:rsidR="003D35F1">
        <w:rPr>
          <w:noProof/>
        </w:rPr>
        <w:t>(Sinaceur and Neale 2005)</w:t>
      </w:r>
      <w:r w:rsidR="003D35F1">
        <w:fldChar w:fldCharType="end"/>
      </w:r>
      <w:r>
        <w:t>, courtship, or</w:t>
      </w:r>
      <w:r w:rsidR="003D35F1">
        <w:t xml:space="preserve"> humor.  </w:t>
      </w:r>
      <w:r w:rsidR="00316D1C">
        <w:t>Optimal</w:t>
      </w:r>
      <w:r w:rsidR="003D35F1">
        <w:t xml:space="preserve"> timing </w:t>
      </w:r>
      <w:r w:rsidR="004F0F1F">
        <w:t xml:space="preserve">is </w:t>
      </w:r>
      <w:r w:rsidR="003D35F1">
        <w:t xml:space="preserve">often </w:t>
      </w:r>
      <w:r w:rsidR="004F0F1F">
        <w:t>not known</w:t>
      </w:r>
      <w:r w:rsidR="00303A53">
        <w:t xml:space="preserve"> </w:t>
      </w:r>
      <w:r w:rsidR="00303A53" w:rsidRPr="008F03BF">
        <w:rPr>
          <w:i/>
        </w:rPr>
        <w:t>a</w:t>
      </w:r>
      <w:r w:rsidR="008F03BF" w:rsidRPr="008F03BF">
        <w:rPr>
          <w:i/>
        </w:rPr>
        <w:t xml:space="preserve"> </w:t>
      </w:r>
      <w:r w:rsidR="00303A53" w:rsidRPr="008F03BF">
        <w:rPr>
          <w:i/>
        </w:rPr>
        <w:t>priori</w:t>
      </w:r>
      <w:r w:rsidR="008F03BF">
        <w:t xml:space="preserve">, but </w:t>
      </w:r>
      <w:r w:rsidR="003D35F1">
        <w:t xml:space="preserve">learned from experience. </w:t>
      </w:r>
      <w:r w:rsidR="004F0F1F">
        <w:t xml:space="preserve"> Such learning </w:t>
      </w:r>
      <w:r w:rsidR="003C4F39">
        <w:t>may involve</w:t>
      </w:r>
      <w:r w:rsidR="003D35F1">
        <w:t xml:space="preserve"> a representation of </w:t>
      </w:r>
      <w:r w:rsidR="00B81B20">
        <w:t xml:space="preserve">a partially observed time-dependent process, such as </w:t>
      </w:r>
      <w:r w:rsidR="006E0E32">
        <w:t>movement of prey</w:t>
      </w:r>
      <w:r w:rsidR="00883593">
        <w:t xml:space="preserve"> </w:t>
      </w:r>
      <w:r w:rsidR="006E0E32">
        <w:t>or another person’s internal state</w:t>
      </w:r>
      <w:r w:rsidR="003D35F1">
        <w:t xml:space="preserve">.  To the extent that such a process </w:t>
      </w:r>
      <w:r w:rsidR="0090189D">
        <w:t>determines</w:t>
      </w:r>
      <w:r w:rsidR="003D35F1">
        <w:t xml:space="preserve"> </w:t>
      </w:r>
      <w:r w:rsidR="00821EC5">
        <w:t xml:space="preserve">success – or </w:t>
      </w:r>
      <w:r w:rsidR="006E0E32">
        <w:t>expected</w:t>
      </w:r>
      <w:r w:rsidR="003D35F1">
        <w:t xml:space="preserve"> reward</w:t>
      </w:r>
      <w:r w:rsidR="00821EC5">
        <w:t xml:space="preserve"> –</w:t>
      </w:r>
      <w:r w:rsidR="003D35F1">
        <w:t xml:space="preserve"> </w:t>
      </w:r>
      <w:r w:rsidR="009F5CC2">
        <w:t xml:space="preserve">it </w:t>
      </w:r>
      <w:r w:rsidR="0048471C">
        <w:t>constitutes</w:t>
      </w:r>
      <w:r w:rsidR="004E5670">
        <w:t xml:space="preserve"> </w:t>
      </w:r>
      <w:r w:rsidR="003D35F1">
        <w:t xml:space="preserve">a </w:t>
      </w:r>
      <w:r w:rsidR="003D35F1">
        <w:rPr>
          <w:i/>
        </w:rPr>
        <w:t xml:space="preserve">time-dependent contingency. </w:t>
      </w:r>
      <w:r w:rsidR="003D35F1">
        <w:t xml:space="preserve"> </w:t>
      </w:r>
      <w:r w:rsidR="008341FC">
        <w:t xml:space="preserve">This white paper </w:t>
      </w:r>
      <w:r w:rsidR="00270908">
        <w:t xml:space="preserve">considers </w:t>
      </w:r>
      <w:r w:rsidR="007A64AF">
        <w:t xml:space="preserve">theoretical and computational </w:t>
      </w:r>
      <w:r w:rsidR="00164E75">
        <w:t xml:space="preserve">problems </w:t>
      </w:r>
      <w:r w:rsidR="008432E4">
        <w:t>encountered by agents that</w:t>
      </w:r>
      <w:r w:rsidR="003C548A">
        <w:t xml:space="preserve"> </w:t>
      </w:r>
      <w:r w:rsidR="008432E4">
        <w:t>learn and exploit</w:t>
      </w:r>
      <w:r w:rsidR="00DD44AB">
        <w:t xml:space="preserve"> such contingencies. </w:t>
      </w:r>
      <w:r w:rsidR="00A24B49">
        <w:t xml:space="preserve"> </w:t>
      </w:r>
      <w:r w:rsidR="00994186">
        <w:t xml:space="preserve"> We </w:t>
      </w:r>
      <w:r w:rsidR="001F4605">
        <w:t xml:space="preserve">present a </w:t>
      </w:r>
      <w:proofErr w:type="gramStart"/>
      <w:r w:rsidR="001F4605">
        <w:t>reinforcement learning</w:t>
      </w:r>
      <w:proofErr w:type="gramEnd"/>
      <w:r w:rsidR="001F4605">
        <w:t xml:space="preserve"> model that attempts</w:t>
      </w:r>
      <w:r w:rsidR="00BA354A">
        <w:t xml:space="preserve"> </w:t>
      </w:r>
      <w:r w:rsidR="00BA62F6">
        <w:t xml:space="preserve">to solve some of these problems, building on existing </w:t>
      </w:r>
      <w:r w:rsidR="00995DCA">
        <w:t xml:space="preserve">models of </w:t>
      </w:r>
      <w:r w:rsidR="00DD745A">
        <w:t>associative learning</w:t>
      </w:r>
      <w:r w:rsidR="00995DCA">
        <w:t>.</w:t>
      </w:r>
      <w:r w:rsidR="00896C2F">
        <w:t xml:space="preserve">  </w:t>
      </w:r>
    </w:p>
    <w:p w14:paraId="7F665CA9" w14:textId="627B6C22" w:rsidR="00541EBF" w:rsidRDefault="00451B32" w:rsidP="00CE0B4B">
      <w:pPr>
        <w:pStyle w:val="Heading1"/>
      </w:pPr>
      <w:r>
        <w:t>T</w:t>
      </w:r>
      <w:r w:rsidR="00541EBF">
        <w:t>ime-dependent</w:t>
      </w:r>
      <w:r w:rsidR="00AE020A">
        <w:t xml:space="preserve"> contingencies in </w:t>
      </w:r>
      <w:proofErr w:type="spellStart"/>
      <w:r w:rsidR="00AE020A">
        <w:t>Pavlovian</w:t>
      </w:r>
      <w:proofErr w:type="spellEnd"/>
      <w:r w:rsidR="00AE020A">
        <w:t xml:space="preserve"> conditioning</w:t>
      </w:r>
      <w:r>
        <w:t>: temporal difference model</w:t>
      </w:r>
    </w:p>
    <w:p w14:paraId="14FDB410" w14:textId="77777777" w:rsidR="00541EBF" w:rsidRDefault="00541EBF" w:rsidP="00711715">
      <w:pPr>
        <w:pStyle w:val="ListParagraph"/>
        <w:ind w:left="0"/>
      </w:pPr>
    </w:p>
    <w:p w14:paraId="60DD410E" w14:textId="763F27F3" w:rsidR="008B2A95" w:rsidRDefault="00293F42" w:rsidP="00A60A5F">
      <w:r>
        <w:t xml:space="preserve">The </w:t>
      </w:r>
      <w:r w:rsidR="0090189D">
        <w:t>way animals represent</w:t>
      </w:r>
      <w:r>
        <w:t xml:space="preserve"> time-dependent </w:t>
      </w:r>
      <w:r w:rsidR="0090189D">
        <w:t xml:space="preserve">contingencies has been </w:t>
      </w:r>
      <w:r w:rsidR="00DE4A5E">
        <w:t xml:space="preserve">studied in some detail under </w:t>
      </w:r>
      <w:proofErr w:type="spellStart"/>
      <w:r w:rsidR="00DE4A5E">
        <w:t>Pavlovian</w:t>
      </w:r>
      <w:proofErr w:type="spellEnd"/>
      <w:r w:rsidR="00DE4A5E">
        <w:t xml:space="preserve"> (stimulus-reward) conditioning </w:t>
      </w:r>
      <w:r w:rsidR="002E1805">
        <w:fldChar w:fldCharType="begin"/>
      </w:r>
      <w:r w:rsidR="00D11A8C">
        <w:instrText xml:space="preserve"> ADDIN ZOTERO_ITEM CSL_CITATION {"citationID":"1prladeedu","properties":{"formattedCitation":"(Fiorillo, Newsome, &amp; Schultz, 2008)","plainCitation":"(Fiorillo, Newsome, &amp; Schultz, 2008)"},"citationItems":[{"id":6204,"uris":["http://zotero.org/users/2207333/items/QTUSAKR7"],"uri":["http://zotero.org/users/2207333/items/QTUSAKR7"],"itemData":{"id":6204,"type":"article-journal","title":"The temporal precision of reward prediction in dopamine neurons","container-title":"Nature Neuroscience","page":"966-973","volume":"11","issue":"8","source":"www.nature.com","abstract":"Midbrain dopamine neurons are activated when reward is greater than predicted, and this error signal could teach target neurons both the value of reward and when it will occur. We used the dopamine error signal to measure how the expectation of reward was distributed over time. Animals were trained with fixed-duration intervals of 1–16 s between conditioned stimulus onset and reward. In contrast to the weak responses that have been observed after short intervals (1–2 s), activations to reward increased steeply and linearly with the logarithm of the interval. Results with varied stimulus-reward intervals suggest that the neural expectation was substantial after just half an interval had elapsed. Thus, the neural expectation of reward in these experiments was not highly precise and the precision declined sharply with interval duration. The neural precision of expectation appeared to be at least qualitatively similar to the precision of anticipatory licking behavior.","DOI":"10.1038/nn.2159","ISSN":"1097-6256","journalAbbreviation":"Nat Neurosci","language":"en","author":[{"family":"Fiorillo","given":"Christopher D."},{"family":"Newsome","given":"William T."},{"family":"Schultz","given":"Wolfram"}],"issued":{"date-parts":[["2008",8]]},"accessed":{"date-parts":[["2014",12,2]]}}}],"schema":"https://github.com/citation-style-language/schema/raw/master/csl-citation.json"} </w:instrText>
      </w:r>
      <w:r w:rsidR="002E1805">
        <w:fldChar w:fldCharType="separate"/>
      </w:r>
      <w:r w:rsidR="00D11A8C">
        <w:rPr>
          <w:noProof/>
        </w:rPr>
        <w:t>(Fiorillo, Newsome, &amp; Schultz, 2008)</w:t>
      </w:r>
      <w:r w:rsidR="002E1805">
        <w:fldChar w:fldCharType="end"/>
      </w:r>
      <w:r w:rsidR="00B54220">
        <w:fldChar w:fldCharType="begin"/>
      </w:r>
      <w:r w:rsidR="00606DE2">
        <w:instrText xml:space="preserve"> ADDIN ZOTERO_ITEM CSL_CITATION {"citationID":"m9jvgls8i","properties":{"formattedCitation":"(Fiorillo, Tobler, &amp; Schultz, 2003)","plainCitation":"(Fiorillo, Tobler, &amp; Schultz, 2003)"},"citationItems":[{"id":13862,"uris":["http://zotero.org/users/3494/items/CFZ2WDKX"],"uri":["http://zotero.org/users/3494/items/CFZ2WDKX"],"itemData":{"id":13862,"type":"article-journal","title":"Discrete Coding of Reward Probability and Uncertainty by Dopamine Neurons","container-title":"Science","page":"1898-1902","volume":"299","issue":"5614","source":"www.sciencemag.org","abstract":"Uncertainty is critical in the measure of information and in assessing the accuracy of predictions. It is determined by probability P, being maximal at P = 0.5 and decreasing at higher and lower probabilities. Using distinct stimuli to indicate the probability of reward, we found that the phasic activation of dopamine neurons varied monotonically across the full range of probabilities, supporting past claims that this response codes the discrepancy between predicted and actual reward. In contrast, a previously unobserved response covaried with uncertainty and consisted of a gradual increase in activity until the potential time of reward. The coding of uncertainty suggests a possible role for dopamine signals in attention-based learning and risk-taking behavior.","DOI":"10.1126/science.1077349","ISSN":"0036-8075, 1095-9203","note":"PMID: 12649484","journalAbbreviation":"Science","language":"en","author":[{"family":"Fiorillo","given":"Christopher D."},{"family":"Tobler","given":"Philippe N."},{"family":"Schultz","given":"Wolfram"}],"issued":{"date-parts":[["2003",3,21]]},"accessed":{"date-parts":[["2014",3,19]]},"PMID":"12649484"}}],"schema":"https://github.com/citation-style-language/schema/raw/master/csl-citation.json"} </w:instrText>
      </w:r>
      <w:r w:rsidR="00B54220">
        <w:fldChar w:fldCharType="separate"/>
      </w:r>
      <w:r w:rsidR="00F75F94">
        <w:rPr>
          <w:noProof/>
        </w:rPr>
        <w:t>(Fiorillo, Tobler, &amp; Schultz, 2003)</w:t>
      </w:r>
      <w:r w:rsidR="00B54220">
        <w:fldChar w:fldCharType="end"/>
      </w:r>
      <w:r w:rsidR="006B16A9">
        <w:fldChar w:fldCharType="begin"/>
      </w:r>
      <w:r w:rsidR="006B16A9">
        <w:instrText xml:space="preserve"> ADDIN ZOTERO_ITEM CSL_CITATION {"citationID":"83ho64d4q","properties":{"formattedCitation":"(Ludvig, Sutton, &amp; Kehoe, 2008, 2012)","plainCitation":"(Ludvig, Sutton, &amp; Kehoe, 2008, 2012)"},"citationItems":[{"id":12425,"uris":["http://zotero.org/users/2207333/items/SQVCF9U3"],"uri":["http://zotero.org/users/2207333/items/SQVCF9U3"],"itemData":{"id":12425,"type":"article-journal","title":"Stimulus Representation and the Timing of Reward-Prediction Errors in Models of the Dopamine System","container-title":"Neural Computation","page":"3034-3054","volume":"20","issue":"12","source":"MIT Press Journals","abstract":"The phasic firing of dopamine neurons has been theorized to encode a reward-prediction error as formalized by the temporal-difference (TD) algorithm in reinforcement learning. Most TD models of dopamine have assumed a stimulus representation, known as the complete serial compound, in which each moment in a trial is distinctly represented. We introduce a more realistic temporal stimulus representation for the TD model. In our model, all external stimuli, including rewards, spawn a series of internal microstimuli, which grow weaker and more diffuse over time. These microstimuli are used by the TD learning algorithm to generate predictions of future reward. This new stimulus representation injects temporal generalization into the TD model and enhances correspondence between model and data in several experiments, including those when rewards are omitted or received early. This improved fit mostly derives from the absence of large negative errors in the new model, suggesting that dopamine alone can encode the full range of TD errors in these situations.","DOI":"10.1162/neco.2008.11-07-654","ISSN":"0899-7667","journalAbbreviation":"Neural Computation","author":[{"family":"Ludvig","given":"Elliot A."},{"family":"Sutton","given":"Richard S."},{"family":"Kehoe","given":"E. James"}],"issued":{"date-parts":[["2008",12,1]]},"accessed":{"date-parts":[["2015",1,7]],"season":"22:57:38"}}},{"id":12431,"uris":["http://zotero.org/users/2207333/items/V4FFKDWQ"],"uri":["http://zotero.org/users/2207333/items/V4FFKDWQ"],"itemData":{"id":12431,"type":"article-journal","title":"Evaluating the TD model of classical conditioning","container-title":"Learning &amp; Behavior","page":"305-319","volume":"40","issue":"3","source":"link.springer.com","abstract":"The temporal-difference (TD) algorithm from reinforcement learning provides a simple method for incrementally learning predictions of upcoming events. Applied to classical conditioning, TD models suppose that animals learn a real-time prediction of the unconditioned stimulus (US) on the basis of all available conditioned stimuli (CSs). In the TD model, similar to other error-correction models, learning is driven by prediction errors—the difference between the change in US prediction and the actual US. With the TD model, however, learning occurs continuously from moment to moment and is not artificially constrained to occur in trials. Accordingly, a key feature of any TD model is the assumption about the representation of a CS on a moment-to-moment basis. Here, we evaluate the performance of the TD model with a heretofore unexplored range of classical conditioning tasks. To do so, we consider three stimulus representations that vary in their degree of temporal generalization and evaluate how the representation influences the performance of the TD model on these conditioning tasks.","DOI":"10.3758/s13420-012-0082-6","ISSN":"1543-4494, 1543-4508","journalAbbreviation":"Learn Behav","language":"en","author":[{"family":"Ludvig","given":"Elliot A."},{"family":"Sutton","given":"Richard S."},{"family":"Kehoe","given":"E. James"}],"issued":{"date-parts":[["2012",9,1]]},"accessed":{"date-parts":[["2015",1,8]],"season":"22:28:11"}}}],"schema":"https://github.com/citation-style-language/schema/raw/master/csl-citation.json"} </w:instrText>
      </w:r>
      <w:r w:rsidR="006B16A9">
        <w:fldChar w:fldCharType="separate"/>
      </w:r>
      <w:r w:rsidR="006B16A9">
        <w:rPr>
          <w:noProof/>
        </w:rPr>
        <w:t>(Ludvig, Sutton, &amp; Kehoe, 2008, 2012)</w:t>
      </w:r>
      <w:r w:rsidR="006B16A9">
        <w:fldChar w:fldCharType="end"/>
      </w:r>
      <w:r w:rsidR="003417FD">
        <w:t>.</w:t>
      </w:r>
      <w:r w:rsidR="00DE4A5E">
        <w:t xml:space="preserve"> </w:t>
      </w:r>
      <w:r w:rsidR="00451B32">
        <w:t xml:space="preserve"> </w:t>
      </w:r>
      <w:r w:rsidR="00F27D63">
        <w:t xml:space="preserve">In classical conditioning, an organism learns </w:t>
      </w:r>
      <w:r w:rsidR="00A4505A">
        <w:t>to predict the likelihood of a biologically salient outcome</w:t>
      </w:r>
      <w:r w:rsidR="006A1731">
        <w:t xml:space="preserve"> or reward</w:t>
      </w:r>
      <w:r w:rsidR="00A4505A">
        <w:t xml:space="preserve"> (i.e., the unconditioned stimulus</w:t>
      </w:r>
      <w:r w:rsidR="00883B79">
        <w:t>, US</w:t>
      </w:r>
      <w:r w:rsidR="00A4505A">
        <w:t>) on the basis of neutral stimuli that precede the outcome (i.e., conditioned stimuli</w:t>
      </w:r>
      <w:r w:rsidR="00883B79">
        <w:t>, CS</w:t>
      </w:r>
      <w:r w:rsidR="00A4505A">
        <w:t>).</w:t>
      </w:r>
      <w:r w:rsidR="0095465F">
        <w:t xml:space="preserve">  Behaviorally, t</w:t>
      </w:r>
      <w:r w:rsidR="00C93E31">
        <w:t xml:space="preserve">he organism’s reward expectation is revealed </w:t>
      </w:r>
      <w:r w:rsidR="008B2A95">
        <w:t>by</w:t>
      </w:r>
      <w:r w:rsidR="00C93E31">
        <w:t xml:space="preserve"> a conditioned response (CR) such as licking or sucking. </w:t>
      </w:r>
      <w:r w:rsidR="00841645">
        <w:t>T</w:t>
      </w:r>
      <w:r w:rsidR="0008186D">
        <w:t>he</w:t>
      </w:r>
      <w:r w:rsidR="00206DE0">
        <w:t xml:space="preserve"> CR and dopamine signals</w:t>
      </w:r>
      <w:r w:rsidR="00841645">
        <w:t xml:space="preserve"> that presumably</w:t>
      </w:r>
      <w:r w:rsidR="0008186D">
        <w:t xml:space="preserve"> underlie learning </w:t>
      </w:r>
      <w:r w:rsidR="00841645">
        <w:fldChar w:fldCharType="begin"/>
      </w:r>
      <w:r w:rsidR="00841645">
        <w:instrText xml:space="preserve"> ADDIN ZOTERO_ITEM CSL_CITATION {"citationID":"10lvt9c8ii","properties":{"formattedCitation":"(Schultz, Dayan, &amp; Montague, 1997)","plainCitation":"(Schultz, Dayan, &amp; Montague, 1997)"},"citationItems":[{"id":5009,"uris":["http://zotero.org/users/2207333/items/FCZKRFB4"],"uri":["http://zotero.org/users/2207333/items/FCZKRFB4"],"itemData":{"id":5009,"type":"article-journal","title":"A Neural Substrate of Prediction and Reward","container-title":"Science","page":"1593-1599","volume":"275","issue":"5306","abstract":"The capacity to predict future events permits a creature to detect, model, and manipulate the causal structure of its interactions with its environment. Behavioral experiments suggest that learning is driven by changes in the expectations about future salient events such as rewards and punishments. Physiological work has recently complemented these studies by identifying dopaminergic neurons in the primate whose fluctuating output apparently signals changes or errors in the predictions of future salient and rewarding events. Taken together, these findings can be understood through quantitative theories of adaptive optimizing control.","DOI":"10.1126/science.275.5306.1593","shortTitle":"A Neural Substrate of Prediction and Reward","author":[{"family":"Schultz","given":"Wolfram"},{"family":"Dayan","given":"Peter"},{"family":"Montague","given":"P. Read"}],"issued":{"date-parts":[["1997",3,14]]}}}],"schema":"https://github.com/citation-style-language/schema/raw/master/csl-citation.json"} </w:instrText>
      </w:r>
      <w:r w:rsidR="00841645">
        <w:fldChar w:fldCharType="separate"/>
      </w:r>
      <w:r w:rsidR="00841645">
        <w:rPr>
          <w:noProof/>
        </w:rPr>
        <w:t>(Schultz, Dayan, &amp; Montague, 1997)</w:t>
      </w:r>
      <w:r w:rsidR="00841645">
        <w:fldChar w:fldCharType="end"/>
      </w:r>
      <w:r w:rsidR="00841645">
        <w:t xml:space="preserve"> have been argued to be </w:t>
      </w:r>
      <w:r w:rsidR="00657203">
        <w:t xml:space="preserve">relatively </w:t>
      </w:r>
      <w:r w:rsidR="00841645">
        <w:t>temporally</w:t>
      </w:r>
      <w:r w:rsidR="00A96CAB">
        <w:t xml:space="preserve"> imprecise</w:t>
      </w:r>
      <w:r w:rsidR="00206DE0">
        <w:t xml:space="preserve"> </w:t>
      </w:r>
      <w:r w:rsidR="009B3E76">
        <w:fldChar w:fldCharType="begin"/>
      </w:r>
      <w:r w:rsidR="00805CC8">
        <w:instrText xml:space="preserve"> ADDIN ZOTERO_ITEM CSL_CITATION {"citationID":"m7p5v0pg","properties":{"formattedCitation":"(Fiorillo et al., 2008)","plainCitation":"(Fiorillo et al., 2008)"},"citationItems":[{"id":6204,"uris":["http://zotero.org/users/2207333/items/QTUSAKR7"],"uri":["http://zotero.org/users/2207333/items/QTUSAKR7"],"itemData":{"id":6204,"type":"article-journal","title":"The temporal precision of reward prediction in dopamine neurons","container-title":"Nature Neuroscience","page":"966-973","volume":"11","issue":"8","source":"www.nature.com","abstract":"Midbrain dopamine neurons are activated when reward is greater than predicted, and this error signal could teach target neurons both the value of reward and when it will occur. We used the dopamine error signal to measure how the expectation of reward was distributed over time. Animals were trained with fixed-duration intervals of 1–16 s between conditioned stimulus onset and reward. In contrast to the weak responses that have been observed after short intervals (1–2 s), activations to reward increased steeply and linearly with the logarithm of the interval. Results with varied stimulus-reward intervals suggest that the neural expectation was substantial after just half an interval had elapsed. Thus, the neural expectation of reward in these experiments was not highly precise and the precision declined sharply with interval duration. The neural precision of expectation appeared to be at least qualitatively similar to the precision of anticipatory licking behavior.","DOI":"10.1038/nn.2159","ISSN":"1097-6256","journalAbbreviation":"Nat Neurosci","language":"en","author":[{"family":"Fiorillo","given":"Christopher D."},{"family":"Newsome","given":"William T."},{"family":"Schultz","given":"Wolfram"}],"issued":{"date-parts":[["2008",8]]},"accessed":{"date-parts":[["2014",12,2]]}}}],"schema":"https://github.com/citation-style-language/schema/raw/master/csl-citation.json"} </w:instrText>
      </w:r>
      <w:r w:rsidR="009B3E76">
        <w:fldChar w:fldCharType="separate"/>
      </w:r>
      <w:r w:rsidR="00805CC8">
        <w:rPr>
          <w:noProof/>
        </w:rPr>
        <w:t>(Fiorillo et al., 2008)</w:t>
      </w:r>
      <w:r w:rsidR="009B3E76">
        <w:fldChar w:fldCharType="end"/>
      </w:r>
      <w:r w:rsidR="009B3E76">
        <w:fldChar w:fldCharType="begin"/>
      </w:r>
      <w:r w:rsidR="00606DE2">
        <w:instrText xml:space="preserve"> ADDIN ZOTERO_ITEM CSL_CITATION {"citationID":"hvhOzqOT","properties":{"formattedCitation":"(Fiorillo et al., 2003)","plainCitation":"(Fiorillo et al., 2003)"},"citationItems":[{"id":13862,"uris":["http://zotero.org/users/3494/items/CFZ2WDKX"],"uri":["http://zotero.org/users/3494/items/CFZ2WDKX"],"itemData":{"id":13862,"type":"article-journal","title":"Discrete Coding of Reward Probability and Uncertainty by Dopamine Neurons","container-title":"Science","page":"1898-1902","volume":"299","issue":"5614","source":"www.sciencemag.org","abstract":"Uncertainty is critical in the measure of information and in assessing the accuracy of predictions. It is determined by probability P, being maximal at P = 0.5 and decreasing at higher and lower probabilities. Using distinct stimuli to indicate the probability of reward, we found that the phasic activation of dopamine neurons varied monotonically across the full range of probabilities, supporting past claims that this response codes the discrepancy between predicted and actual reward. In contrast, a previously unobserved response covaried with uncertainty and consisted of a gradual increase in activity until the potential time of reward. The coding of uncertainty suggests a possible role for dopamine signals in attention-based learning and risk-taking behavior.","DOI":"10.1126/science.1077349","ISSN":"0036-8075, 1095-9203","note":"PMID: 12649484","journalAbbreviation":"Science","language":"en","author":[{"family":"Fiorillo","given":"Christopher D."},{"family":"Tobler","given":"Philippe N."},{"family":"Schultz","given":"Wolfram"}],"issued":{"date-parts":[["2003",3,21]]},"accessed":{"date-parts":[["2014",3,19]]},"PMID":"12649484"}}],"schema":"https://github.com/citation-style-language/schema/raw/master/csl-citation.json"} </w:instrText>
      </w:r>
      <w:r w:rsidR="009B3E76">
        <w:fldChar w:fldCharType="separate"/>
      </w:r>
      <w:r w:rsidR="00805CC8">
        <w:rPr>
          <w:noProof/>
        </w:rPr>
        <w:t>(Fiorillo et al., 2003)</w:t>
      </w:r>
      <w:r w:rsidR="009B3E76">
        <w:fldChar w:fldCharType="end"/>
      </w:r>
      <w:r w:rsidR="009B3E76">
        <w:t>.</w:t>
      </w:r>
      <w:r w:rsidR="00206DE0">
        <w:t xml:space="preserve"> </w:t>
      </w:r>
      <w:r w:rsidR="00A4505A">
        <w:t xml:space="preserve"> </w:t>
      </w:r>
    </w:p>
    <w:p w14:paraId="12836C1E" w14:textId="77777777" w:rsidR="008B2A95" w:rsidRDefault="008B2A95" w:rsidP="00E240D6">
      <w:pPr>
        <w:pStyle w:val="ListParagraph"/>
        <w:ind w:left="0"/>
      </w:pPr>
    </w:p>
    <w:p w14:paraId="1776E76F" w14:textId="0E502857" w:rsidR="000C4BB8" w:rsidRPr="00D63A8C" w:rsidRDefault="002401F4" w:rsidP="00E240D6">
      <w:pPr>
        <w:pStyle w:val="ListParagraph"/>
        <w:ind w:left="0"/>
      </w:pPr>
      <w:r>
        <w:t xml:space="preserve">Temporal difference (TD) </w:t>
      </w:r>
      <w:r w:rsidR="00F27D63">
        <w:t xml:space="preserve">models of </w:t>
      </w:r>
      <w:proofErr w:type="spellStart"/>
      <w:r w:rsidR="00844856">
        <w:t>Pavlovian</w:t>
      </w:r>
      <w:proofErr w:type="spellEnd"/>
      <w:r w:rsidR="00F27D63">
        <w:t xml:space="preserve"> conditioning have long incorporated continuous-time represent</w:t>
      </w:r>
      <w:r w:rsidR="00A4505A">
        <w:t xml:space="preserve">ations of </w:t>
      </w:r>
      <w:r w:rsidR="002343D5">
        <w:t>CS-US relationships</w:t>
      </w:r>
      <w:r w:rsidR="00A4505A">
        <w:t xml:space="preserve">. </w:t>
      </w:r>
      <w:r w:rsidR="004E1FD8">
        <w:t xml:space="preserve"> TD </w:t>
      </w:r>
      <w:r w:rsidR="008E4A8C">
        <w:t>places time at the center of</w:t>
      </w:r>
      <w:r w:rsidR="004E1FD8">
        <w:t xml:space="preserve"> the associative process, </w:t>
      </w:r>
      <w:r w:rsidR="007A00BB">
        <w:t xml:space="preserve">theorizing </w:t>
      </w:r>
      <w:r w:rsidR="00A4505A">
        <w:t xml:space="preserve">that organisms use information about the </w:t>
      </w:r>
      <w:r w:rsidR="00C1264E">
        <w:t xml:space="preserve">time between </w:t>
      </w:r>
      <w:r w:rsidR="00E36D1D">
        <w:t xml:space="preserve">predictive </w:t>
      </w:r>
      <w:r w:rsidR="008371E6">
        <w:t xml:space="preserve">events </w:t>
      </w:r>
      <w:r w:rsidR="008371E6">
        <w:lastRenderedPageBreak/>
        <w:t>(stimuli, actions)</w:t>
      </w:r>
      <w:r w:rsidR="00C1264E">
        <w:t xml:space="preserve"> and receipt of </w:t>
      </w:r>
      <w:r w:rsidR="00E36D1D">
        <w:t>rewards</w:t>
      </w:r>
      <w:r w:rsidR="00C1264E">
        <w:t xml:space="preserve"> to </w:t>
      </w:r>
      <w:r w:rsidR="00EF1A02">
        <w:t>make</w:t>
      </w:r>
      <w:r w:rsidR="008371E6">
        <w:t xml:space="preserve"> a temporally precise reward prediction.</w:t>
      </w:r>
      <w:r w:rsidR="003B3FC0">
        <w:t xml:space="preserve"> </w:t>
      </w:r>
      <w:r w:rsidR="00B820F6">
        <w:t xml:space="preserve"> </w:t>
      </w:r>
      <w:r w:rsidR="00331231">
        <w:t>“</w:t>
      </w:r>
      <w:r w:rsidR="00B820F6">
        <w:t>Temporal difference</w:t>
      </w:r>
      <w:r w:rsidR="00331231">
        <w:t>”</w:t>
      </w:r>
      <w:r w:rsidR="00B820F6">
        <w:t xml:space="preserve"> </w:t>
      </w:r>
      <w:r w:rsidR="00423E97">
        <w:t xml:space="preserve">refers to the difference between current reward prediction and the reward prediction at the preceding </w:t>
      </w:r>
      <w:r w:rsidR="00F10DDC">
        <w:t>moment in time (sometimes discretized as time steps)</w:t>
      </w:r>
      <w:r w:rsidR="00423E97">
        <w:t xml:space="preserve">. </w:t>
      </w:r>
      <w:r w:rsidR="003B3FC0">
        <w:t xml:space="preserve"> </w:t>
      </w:r>
      <w:r w:rsidR="00737FF0">
        <w:t xml:space="preserve">During learning, </w:t>
      </w:r>
      <w:r w:rsidR="00423E97">
        <w:t>TD representation is updated based on</w:t>
      </w:r>
      <w:r w:rsidR="000C4BB8" w:rsidRPr="00D63A8C">
        <w:t xml:space="preserve"> </w:t>
      </w:r>
      <w:r w:rsidR="000C4BB8" w:rsidRPr="00BC3914">
        <w:rPr>
          <w:i/>
        </w:rPr>
        <w:t>prediction error</w:t>
      </w:r>
      <w:r w:rsidR="00737FF0">
        <w:t xml:space="preserve"> –</w:t>
      </w:r>
      <w:r w:rsidR="00B05D6C">
        <w:t xml:space="preserve"> the discrepancy between </w:t>
      </w:r>
      <w:r w:rsidR="00737FF0">
        <w:t>TD</w:t>
      </w:r>
      <w:r w:rsidR="00B05D6C">
        <w:t xml:space="preserve"> and actual reward</w:t>
      </w:r>
      <w:r w:rsidR="00737FF0">
        <w:t xml:space="preserve"> at a given time step</w:t>
      </w:r>
      <w:r w:rsidR="000C4BB8" w:rsidRPr="00D63A8C">
        <w:t xml:space="preserve"> </w:t>
      </w:r>
      <w:r w:rsidR="000C4BB8" w:rsidRPr="00D63A8C">
        <w:rPr>
          <w:noProof/>
        </w:rPr>
        <w:t>(Sutton &amp; Barto, 1998)</w:t>
      </w:r>
      <w:r w:rsidR="000C4BB8" w:rsidRPr="00D63A8C">
        <w:t xml:space="preserve">. </w:t>
      </w:r>
      <w:r w:rsidR="00E240D6">
        <w:t xml:space="preserve"> </w:t>
      </w:r>
      <w:r w:rsidR="009601B2">
        <w:t xml:space="preserve">In its simplest form, </w:t>
      </w:r>
      <w:r w:rsidR="000C4BB8" w:rsidRPr="00D63A8C">
        <w:t>TD estimates future rewards by repeating the following algorithm in eac</w:t>
      </w:r>
      <w:r w:rsidR="007D3B85">
        <w:t>h learning episode  (time step):</w:t>
      </w:r>
    </w:p>
    <w:p w14:paraId="1FB52352" w14:textId="77777777" w:rsidR="00D63A8C" w:rsidRDefault="00D63A8C" w:rsidP="00D63A8C">
      <w:pPr>
        <w:jc w:val="both"/>
        <w:rPr>
          <w:lang w:val="fr-FR"/>
        </w:rPr>
      </w:pPr>
    </w:p>
    <w:p w14:paraId="5709E9A3" w14:textId="3E1765D1" w:rsidR="00DE0E5F" w:rsidRPr="00394FAD" w:rsidRDefault="000C4BB8" w:rsidP="00D63A8C">
      <w:pPr>
        <w:jc w:val="both"/>
        <w:rPr>
          <w:i/>
          <w:lang w:val="fr-FR"/>
        </w:rPr>
      </w:pPr>
      <w:r w:rsidRPr="00394FAD">
        <w:rPr>
          <w:i/>
          <w:lang w:val="fr-FR"/>
        </w:rPr>
        <w:t>V</w:t>
      </w:r>
      <w:r w:rsidR="00340A14" w:rsidRPr="00394FAD">
        <w:rPr>
          <w:i/>
          <w:vertAlign w:val="subscript"/>
          <w:lang w:val="fr-FR"/>
        </w:rPr>
        <w:t>t</w:t>
      </w:r>
      <w:r w:rsidR="009D7BE8">
        <w:rPr>
          <w:i/>
          <w:vertAlign w:val="subscript"/>
          <w:lang w:val="fr-FR"/>
        </w:rPr>
        <w:t>+1</w:t>
      </w:r>
      <w:r w:rsidR="00340A14" w:rsidRPr="00394FAD">
        <w:rPr>
          <w:i/>
          <w:vertAlign w:val="subscript"/>
          <w:lang w:val="fr-FR"/>
        </w:rPr>
        <w:t xml:space="preserve"> </w:t>
      </w:r>
      <w:r w:rsidRPr="00394FAD">
        <w:sym w:font="Wingdings" w:char="F0DF"/>
      </w:r>
      <w:r w:rsidR="00340A14" w:rsidRPr="00394FAD">
        <w:rPr>
          <w:i/>
        </w:rPr>
        <w:t xml:space="preserve"> </w:t>
      </w:r>
      <w:proofErr w:type="spellStart"/>
      <w:r w:rsidRPr="00394FAD">
        <w:rPr>
          <w:i/>
          <w:lang w:val="fr-FR"/>
        </w:rPr>
        <w:t>V</w:t>
      </w:r>
      <w:r w:rsidR="00340A14" w:rsidRPr="00394FAD">
        <w:rPr>
          <w:i/>
          <w:vertAlign w:val="subscript"/>
          <w:lang w:val="fr-FR"/>
        </w:rPr>
        <w:t>t</w:t>
      </w:r>
      <w:proofErr w:type="spellEnd"/>
      <w:r w:rsidRPr="00394FAD">
        <w:rPr>
          <w:i/>
          <w:lang w:val="fr-FR"/>
        </w:rPr>
        <w:t xml:space="preserve"> + </w:t>
      </w:r>
      <w:r w:rsidRPr="00394FAD">
        <w:rPr>
          <w:i/>
        </w:rPr>
        <w:t>α</w:t>
      </w:r>
      <w:proofErr w:type="spellStart"/>
      <w:r w:rsidR="00102335" w:rsidRPr="00394FAD">
        <w:rPr>
          <w:rFonts w:cs="Lucida Grande"/>
          <w:i/>
          <w:color w:val="000000"/>
        </w:rPr>
        <w:t>δ</w:t>
      </w:r>
      <w:r w:rsidR="005125BA" w:rsidRPr="00394FAD">
        <w:rPr>
          <w:rFonts w:cs="Lucida Grande"/>
          <w:i/>
          <w:color w:val="000000"/>
          <w:vertAlign w:val="subscript"/>
        </w:rPr>
        <w:t>t</w:t>
      </w:r>
      <w:proofErr w:type="spellEnd"/>
      <w:r w:rsidR="00102335" w:rsidRPr="00394FAD">
        <w:rPr>
          <w:i/>
          <w:lang w:val="fr-FR"/>
        </w:rPr>
        <w:t xml:space="preserve"> </w:t>
      </w:r>
    </w:p>
    <w:p w14:paraId="47994260" w14:textId="13B77826" w:rsidR="000C4BB8" w:rsidRPr="00394FAD" w:rsidRDefault="00DE0E5F" w:rsidP="00D63A8C">
      <w:pPr>
        <w:jc w:val="both"/>
        <w:rPr>
          <w:i/>
          <w:lang w:val="fr-FR"/>
        </w:rPr>
      </w:pPr>
      <w:proofErr w:type="spellStart"/>
      <w:r w:rsidRPr="00394FAD">
        <w:rPr>
          <w:rFonts w:cs="Lucida Grande"/>
          <w:i/>
          <w:color w:val="000000"/>
        </w:rPr>
        <w:t>δ</w:t>
      </w:r>
      <w:r w:rsidRPr="00394FAD">
        <w:rPr>
          <w:rFonts w:cs="Lucida Grande"/>
          <w:i/>
          <w:color w:val="000000"/>
          <w:vertAlign w:val="subscript"/>
        </w:rPr>
        <w:t>t</w:t>
      </w:r>
      <w:proofErr w:type="spellEnd"/>
      <w:r w:rsidRPr="00394FAD">
        <w:rPr>
          <w:rFonts w:cs="Lucida Grande"/>
          <w:i/>
          <w:color w:val="000000"/>
        </w:rPr>
        <w:t xml:space="preserve"> = </w:t>
      </w:r>
      <w:r w:rsidR="000C4BB8" w:rsidRPr="00394FAD">
        <w:rPr>
          <w:i/>
          <w:lang w:val="fr-FR"/>
        </w:rPr>
        <w:t>r</w:t>
      </w:r>
      <w:r w:rsidR="000C4BB8" w:rsidRPr="00394FAD">
        <w:rPr>
          <w:i/>
          <w:vertAlign w:val="subscript"/>
          <w:lang w:val="fr-FR"/>
        </w:rPr>
        <w:t>t+1</w:t>
      </w:r>
      <w:r w:rsidR="000C4BB8" w:rsidRPr="00394FAD">
        <w:rPr>
          <w:i/>
          <w:lang w:val="fr-FR"/>
        </w:rPr>
        <w:t>+</w:t>
      </w:r>
      <w:r w:rsidR="000C4BB8" w:rsidRPr="00394FAD">
        <w:rPr>
          <w:i/>
        </w:rPr>
        <w:t>γ</w:t>
      </w:r>
      <w:r w:rsidR="000C4BB8" w:rsidRPr="00394FAD">
        <w:rPr>
          <w:i/>
          <w:lang w:val="fr-FR"/>
        </w:rPr>
        <w:t>V</w:t>
      </w:r>
      <w:r w:rsidR="005125BA" w:rsidRPr="00394FAD">
        <w:rPr>
          <w:i/>
          <w:vertAlign w:val="subscript"/>
          <w:lang w:val="fr-FR"/>
        </w:rPr>
        <w:t>t+1</w:t>
      </w:r>
      <w:r w:rsidR="000C4BB8" w:rsidRPr="00394FAD">
        <w:rPr>
          <w:i/>
          <w:lang w:val="fr-FR"/>
        </w:rPr>
        <w:t>-V</w:t>
      </w:r>
      <w:r w:rsidR="000C4BB8" w:rsidRPr="00394FAD">
        <w:rPr>
          <w:i/>
          <w:vertAlign w:val="subscript"/>
          <w:lang w:val="fr-FR"/>
        </w:rPr>
        <w:t>t</w:t>
      </w:r>
    </w:p>
    <w:p w14:paraId="0318C008" w14:textId="77777777" w:rsidR="00D63A8C" w:rsidRDefault="00D63A8C" w:rsidP="00D63A8C">
      <w:pPr>
        <w:jc w:val="both"/>
      </w:pPr>
    </w:p>
    <w:p w14:paraId="5D94276D" w14:textId="4E29AA71" w:rsidR="000C4BB8" w:rsidRPr="00D63A8C" w:rsidRDefault="002B312E" w:rsidP="00D63A8C">
      <w:pPr>
        <w:jc w:val="both"/>
      </w:pPr>
      <w:proofErr w:type="gramStart"/>
      <w:r>
        <w:t>w</w:t>
      </w:r>
      <w:r w:rsidR="000C4BB8" w:rsidRPr="00D63A8C">
        <w:t>here</w:t>
      </w:r>
      <w:proofErr w:type="gramEnd"/>
      <w:r w:rsidR="007D3B85">
        <w:t xml:space="preserve"> V is expected reward value, </w:t>
      </w:r>
      <w:r w:rsidR="007D3B85" w:rsidRPr="00D63A8C">
        <w:t>γ</w:t>
      </w:r>
      <w:r w:rsidR="007D3B85">
        <w:t xml:space="preserve"> is the discount rate reflecting a preference for immediate over delayed rewards, </w:t>
      </w:r>
      <w:r w:rsidR="007D3B85" w:rsidRPr="00D63A8C">
        <w:t>α</w:t>
      </w:r>
      <w:r w:rsidR="007D3B85">
        <w:t xml:space="preserve"> is the learning rate</w:t>
      </w:r>
      <w:r w:rsidR="002344BD">
        <w:t xml:space="preserve"> and</w:t>
      </w:r>
      <w:r w:rsidR="004F7FC6">
        <w:t xml:space="preserve"> </w:t>
      </w:r>
      <w:r w:rsidR="00DE0E5F" w:rsidRPr="00102335">
        <w:rPr>
          <w:rFonts w:cs="Lucida Grande"/>
          <w:color w:val="000000"/>
        </w:rPr>
        <w:t>δ</w:t>
      </w:r>
      <w:r w:rsidR="002344BD">
        <w:rPr>
          <w:rFonts w:cs="Lucida Grande"/>
          <w:color w:val="000000"/>
        </w:rPr>
        <w:t xml:space="preserve"> expressed</w:t>
      </w:r>
      <w:r w:rsidR="00F02E59">
        <w:t xml:space="preserve"> more intuitively </w:t>
      </w:r>
      <w:r w:rsidR="002344BD">
        <w:t xml:space="preserve">as </w:t>
      </w:r>
      <w:r w:rsidR="00F02E59" w:rsidRPr="00D63A8C">
        <w:t>r</w:t>
      </w:r>
      <w:r w:rsidR="00F02E59" w:rsidRPr="00D126D2">
        <w:rPr>
          <w:vertAlign w:val="subscript"/>
        </w:rPr>
        <w:t>t+1</w:t>
      </w:r>
      <w:r w:rsidR="00F02E59" w:rsidRPr="00D63A8C">
        <w:t xml:space="preserve"> </w:t>
      </w:r>
      <w:r w:rsidR="00032D35">
        <w:t>–</w:t>
      </w:r>
      <w:r w:rsidR="00F02E59" w:rsidRPr="00D63A8C">
        <w:t xml:space="preserve"> </w:t>
      </w:r>
      <w:r w:rsidR="00D126D2">
        <w:t>(</w:t>
      </w:r>
      <w:proofErr w:type="spellStart"/>
      <w:r w:rsidR="00F02E59" w:rsidRPr="00D63A8C">
        <w:t>V</w:t>
      </w:r>
      <w:r w:rsidR="00F02E59" w:rsidRPr="00D126D2">
        <w:rPr>
          <w:vertAlign w:val="subscript"/>
        </w:rPr>
        <w:t>t</w:t>
      </w:r>
      <w:proofErr w:type="spellEnd"/>
      <w:r w:rsidR="00032D35">
        <w:t xml:space="preserve"> - </w:t>
      </w:r>
      <w:r w:rsidR="00D126D2">
        <w:t>γV</w:t>
      </w:r>
      <w:r w:rsidR="00032D35" w:rsidRPr="00D126D2">
        <w:rPr>
          <w:vertAlign w:val="subscript"/>
        </w:rPr>
        <w:t>t+1</w:t>
      </w:r>
      <w:r w:rsidR="00D126D2">
        <w:t>)</w:t>
      </w:r>
      <w:r w:rsidR="000C4BB8" w:rsidRPr="00D63A8C">
        <w:t xml:space="preserve"> is the prediction</w:t>
      </w:r>
      <w:r w:rsidR="007D3B85">
        <w:t xml:space="preserve"> error</w:t>
      </w:r>
      <w:r w:rsidR="004F7FC6">
        <w:t xml:space="preserve"> (PE)</w:t>
      </w:r>
      <w:r w:rsidR="000C4BB8" w:rsidRPr="00D63A8C">
        <w:t>.</w:t>
      </w:r>
      <w:r w:rsidR="00032D35">
        <w:t xml:space="preserve">  Thus, when the </w:t>
      </w:r>
      <w:r w:rsidR="007C060F">
        <w:t xml:space="preserve">actual </w:t>
      </w:r>
      <w:r w:rsidR="00032D35">
        <w:t xml:space="preserve">reward </w:t>
      </w:r>
      <w:commentRangeStart w:id="0"/>
      <w:r w:rsidR="00032D35">
        <w:t>exceeds the magnitude of change in reward prediction</w:t>
      </w:r>
      <w:r w:rsidR="00CD3A91">
        <w:t xml:space="preserve"> </w:t>
      </w:r>
      <w:commentRangeEnd w:id="0"/>
      <w:r w:rsidR="00F10DDC">
        <w:rPr>
          <w:rStyle w:val="CommentReference"/>
        </w:rPr>
        <w:commentReference w:id="0"/>
      </w:r>
      <w:proofErr w:type="spellStart"/>
      <w:r w:rsidR="00D126D2">
        <w:t>V</w:t>
      </w:r>
      <w:r w:rsidR="00CD3A91" w:rsidRPr="00D126D2">
        <w:rPr>
          <w:vertAlign w:val="subscript"/>
        </w:rPr>
        <w:t>t</w:t>
      </w:r>
      <w:proofErr w:type="spellEnd"/>
      <w:r w:rsidR="00CD3A91">
        <w:t xml:space="preserve"> - </w:t>
      </w:r>
      <w:r w:rsidR="00D126D2">
        <w:t>γV</w:t>
      </w:r>
      <w:r w:rsidR="00D126D2" w:rsidRPr="00D126D2">
        <w:rPr>
          <w:vertAlign w:val="subscript"/>
        </w:rPr>
        <w:t>t+1</w:t>
      </w:r>
      <w:r w:rsidR="00032D35">
        <w:t xml:space="preserve">, a positive </w:t>
      </w:r>
      <w:r w:rsidR="004F7FC6">
        <w:t>PE results</w:t>
      </w:r>
      <w:r w:rsidR="003577F5">
        <w:t>,</w:t>
      </w:r>
      <w:r w:rsidR="004F7FC6">
        <w:t xml:space="preserve"> and vice versa.</w:t>
      </w:r>
    </w:p>
    <w:p w14:paraId="678BB212" w14:textId="77777777" w:rsidR="00D63A8C" w:rsidRDefault="00D63A8C" w:rsidP="00D63A8C">
      <w:pPr>
        <w:ind w:firstLine="720"/>
        <w:jc w:val="both"/>
      </w:pPr>
    </w:p>
    <w:p w14:paraId="5BB94E6E" w14:textId="77777777" w:rsidR="00690FCA" w:rsidRDefault="000C4BB8" w:rsidP="008559C3">
      <w:pPr>
        <w:jc w:val="both"/>
        <w:rPr>
          <w:rFonts w:cs="Lucida Grande"/>
          <w:color w:val="000000"/>
        </w:rPr>
      </w:pPr>
      <w:r w:rsidRPr="00D63A8C">
        <w:t xml:space="preserve">To </w:t>
      </w:r>
      <w:r w:rsidR="00A26C18">
        <w:t>ensure that more</w:t>
      </w:r>
      <w:r w:rsidR="00A26C18" w:rsidRPr="00D63A8C">
        <w:t xml:space="preserve"> closely preceding (eligible) </w:t>
      </w:r>
      <w:r w:rsidR="00381907">
        <w:t>stimuli</w:t>
      </w:r>
      <w:r w:rsidR="00A26C18" w:rsidRPr="00D63A8C">
        <w:t xml:space="preserve"> </w:t>
      </w:r>
      <w:r w:rsidR="00A26C18">
        <w:t>receive more credit</w:t>
      </w:r>
      <w:r w:rsidR="00A26C18" w:rsidRPr="00D63A8C">
        <w:t xml:space="preserve"> for </w:t>
      </w:r>
      <w:r w:rsidR="00A26C18">
        <w:t xml:space="preserve">a subsequent </w:t>
      </w:r>
      <w:r w:rsidR="00A26C18" w:rsidRPr="00D63A8C">
        <w:t>reward</w:t>
      </w:r>
      <w:r w:rsidRPr="00D63A8C">
        <w:t>,</w:t>
      </w:r>
      <w:r w:rsidR="008559C3">
        <w:t xml:space="preserve"> </w:t>
      </w:r>
      <w:r w:rsidR="00254505">
        <w:t>a</w:t>
      </w:r>
      <w:r w:rsidR="0021085F">
        <w:t>n</w:t>
      </w:r>
      <w:r w:rsidR="00254505">
        <w:t xml:space="preserve"> </w:t>
      </w:r>
      <w:r w:rsidR="0021085F">
        <w:t>extension</w:t>
      </w:r>
      <w:r w:rsidR="00254505">
        <w:t xml:space="preserve"> known as</w:t>
      </w:r>
      <w:r w:rsidR="00C85932">
        <w:t xml:space="preserve"> </w:t>
      </w:r>
      <w:proofErr w:type="gramStart"/>
      <w:r w:rsidR="00C85932">
        <w:t>TD(</w:t>
      </w:r>
      <w:proofErr w:type="gramEnd"/>
      <w:r w:rsidR="0080348C" w:rsidRPr="0080348C">
        <w:rPr>
          <w:rFonts w:ascii="Lucida Grande" w:hAnsi="Lucida Grande" w:cs="Lucida Grande"/>
          <w:color w:val="000000"/>
        </w:rPr>
        <w:t>λ)</w:t>
      </w:r>
      <w:r w:rsidRPr="00D63A8C">
        <w:t xml:space="preserve"> </w:t>
      </w:r>
      <w:r w:rsidR="00E24119">
        <w:t>use</w:t>
      </w:r>
      <w:r w:rsidR="0080348C">
        <w:t>s</w:t>
      </w:r>
      <w:r w:rsidRPr="00D63A8C">
        <w:t xml:space="preserve"> </w:t>
      </w:r>
      <w:r w:rsidR="008B0F2E">
        <w:t xml:space="preserve">memory variables </w:t>
      </w:r>
      <w:r w:rsidR="00A26C18">
        <w:t xml:space="preserve">termed </w:t>
      </w:r>
      <w:r w:rsidRPr="00D63A8C">
        <w:rPr>
          <w:i/>
        </w:rPr>
        <w:t>eligibility traces</w:t>
      </w:r>
      <w:r w:rsidR="00254505">
        <w:t xml:space="preserve">.  </w:t>
      </w:r>
      <w:r w:rsidR="00432BA7">
        <w:t>At</w:t>
      </w:r>
      <w:r w:rsidR="00254505">
        <w:t xml:space="preserve"> each time step the eligibility trace</w:t>
      </w:r>
      <w:r w:rsidR="002008B0">
        <w:t xml:space="preserve"> </w:t>
      </w:r>
      <w:r w:rsidR="002008B0" w:rsidRPr="00FA4747">
        <w:rPr>
          <w:i/>
        </w:rPr>
        <w:t>e</w:t>
      </w:r>
      <w:r w:rsidR="00254505">
        <w:t xml:space="preserve"> for a given </w:t>
      </w:r>
      <w:r w:rsidR="00381907">
        <w:t>stimulus</w:t>
      </w:r>
      <w:r w:rsidR="00254505">
        <w:t xml:space="preserve"> decays by </w:t>
      </w:r>
      <w:proofErr w:type="spellStart"/>
      <w:r w:rsidR="00254505" w:rsidRPr="00D63A8C">
        <w:t>γ</w:t>
      </w:r>
      <w:r w:rsidR="00C84FFB">
        <w:rPr>
          <w:rFonts w:cs="Lucida Grande"/>
          <w:color w:val="000000"/>
        </w:rPr>
        <w:t>λ</w:t>
      </w:r>
      <w:proofErr w:type="spellEnd"/>
      <w:r w:rsidR="00C84FFB">
        <w:rPr>
          <w:rFonts w:cs="Lucida Grande"/>
          <w:color w:val="000000"/>
        </w:rPr>
        <w:t>,</w:t>
      </w:r>
      <w:r w:rsidR="00E61970">
        <w:rPr>
          <w:rFonts w:cs="Lucida Grande"/>
          <w:color w:val="000000"/>
        </w:rPr>
        <w:t xml:space="preserve"> where λ is the temporal generalization parameter</w:t>
      </w:r>
      <w:r w:rsidR="00FA4747">
        <w:rPr>
          <w:rFonts w:cs="Lucida Grande"/>
          <w:color w:val="000000"/>
        </w:rPr>
        <w:t xml:space="preserve">: </w:t>
      </w:r>
    </w:p>
    <w:p w14:paraId="58655C87" w14:textId="77777777" w:rsidR="00690FCA" w:rsidRDefault="00690FCA" w:rsidP="008559C3">
      <w:pPr>
        <w:jc w:val="both"/>
        <w:rPr>
          <w:rFonts w:cs="Lucida Grande"/>
          <w:color w:val="000000"/>
        </w:rPr>
      </w:pPr>
    </w:p>
    <w:p w14:paraId="439B7E2F" w14:textId="09560927" w:rsidR="00690FCA" w:rsidRDefault="00FA4747" w:rsidP="008559C3">
      <w:pPr>
        <w:jc w:val="both"/>
        <w:rPr>
          <w:rFonts w:cs="Lucida Grande"/>
          <w:color w:val="000000"/>
        </w:rPr>
      </w:pPr>
      <w:proofErr w:type="gramStart"/>
      <w:r w:rsidRPr="00340A14">
        <w:rPr>
          <w:rFonts w:cs="Lucida Grande"/>
          <w:i/>
          <w:color w:val="000000"/>
        </w:rPr>
        <w:t>e</w:t>
      </w:r>
      <w:r w:rsidRPr="00340A14">
        <w:rPr>
          <w:rFonts w:cs="Lucida Grande"/>
          <w:i/>
          <w:color w:val="000000"/>
          <w:vertAlign w:val="subscript"/>
        </w:rPr>
        <w:t>t</w:t>
      </w:r>
      <w:proofErr w:type="gramEnd"/>
      <w:r w:rsidR="00331055">
        <w:rPr>
          <w:rFonts w:cs="Lucida Grande"/>
          <w:i/>
          <w:color w:val="000000"/>
          <w:vertAlign w:val="subscript"/>
        </w:rPr>
        <w:t>+1</w:t>
      </w:r>
      <w:r>
        <w:rPr>
          <w:rFonts w:cs="Lucida Grande"/>
          <w:color w:val="000000"/>
        </w:rPr>
        <w:t xml:space="preserve"> = </w:t>
      </w:r>
      <w:proofErr w:type="spellStart"/>
      <w:r w:rsidR="00DF1D6B" w:rsidRPr="00D63A8C">
        <w:t>γ</w:t>
      </w:r>
      <w:r w:rsidR="00DF1D6B">
        <w:rPr>
          <w:rFonts w:cs="Lucida Grande"/>
          <w:color w:val="000000"/>
        </w:rPr>
        <w:t>λ</w:t>
      </w:r>
      <w:r w:rsidR="00DF1D6B" w:rsidRPr="00340A14">
        <w:rPr>
          <w:rFonts w:cs="Lucida Grande"/>
          <w:i/>
          <w:color w:val="000000"/>
        </w:rPr>
        <w:t>e</w:t>
      </w:r>
      <w:r w:rsidR="00DF1D6B" w:rsidRPr="00340A14">
        <w:rPr>
          <w:rFonts w:cs="Lucida Grande"/>
          <w:i/>
          <w:color w:val="000000"/>
          <w:vertAlign w:val="subscript"/>
        </w:rPr>
        <w:t>t</w:t>
      </w:r>
      <w:proofErr w:type="spellEnd"/>
      <w:r w:rsidR="00E61970">
        <w:rPr>
          <w:rFonts w:cs="Lucida Grande"/>
          <w:color w:val="000000"/>
        </w:rPr>
        <w:t xml:space="preserve">. </w:t>
      </w:r>
      <w:r w:rsidR="00C84FFB">
        <w:rPr>
          <w:rFonts w:cs="Lucida Grande"/>
          <w:color w:val="000000"/>
        </w:rPr>
        <w:t xml:space="preserve"> </w:t>
      </w:r>
    </w:p>
    <w:p w14:paraId="49CAB441" w14:textId="77777777" w:rsidR="00690FCA" w:rsidRDefault="00690FCA" w:rsidP="008559C3">
      <w:pPr>
        <w:jc w:val="both"/>
        <w:rPr>
          <w:rFonts w:cs="Lucida Grande"/>
          <w:color w:val="000000"/>
        </w:rPr>
      </w:pPr>
    </w:p>
    <w:p w14:paraId="25271B16" w14:textId="3F44B46E" w:rsidR="004C2BD5" w:rsidRDefault="00E61970" w:rsidP="008559C3">
      <w:pPr>
        <w:jc w:val="both"/>
        <w:rPr>
          <w:rFonts w:cs="Lucida Grande"/>
          <w:color w:val="000000"/>
        </w:rPr>
      </w:pPr>
      <w:r>
        <w:rPr>
          <w:rFonts w:cs="Lucida Grande"/>
          <w:color w:val="000000"/>
        </w:rPr>
        <w:t>T</w:t>
      </w:r>
      <w:r w:rsidR="00C84FFB">
        <w:rPr>
          <w:rFonts w:cs="Lucida Grande"/>
          <w:color w:val="000000"/>
        </w:rPr>
        <w:t xml:space="preserve">hus </w:t>
      </w:r>
      <w:r w:rsidR="004C2BD5">
        <w:rPr>
          <w:rFonts w:cs="Lucida Grande"/>
          <w:color w:val="000000"/>
        </w:rPr>
        <w:t xml:space="preserve">the value of </w:t>
      </w:r>
      <w:r w:rsidR="000E5F72">
        <w:rPr>
          <w:rFonts w:cs="Lucida Grande"/>
          <w:color w:val="000000"/>
        </w:rPr>
        <w:t>past</w:t>
      </w:r>
      <w:r w:rsidR="00C84FFB">
        <w:rPr>
          <w:rFonts w:cs="Lucida Grande"/>
          <w:color w:val="000000"/>
        </w:rPr>
        <w:t xml:space="preserve"> </w:t>
      </w:r>
      <w:r w:rsidR="00612D82">
        <w:rPr>
          <w:rFonts w:cs="Lucida Grande"/>
          <w:color w:val="000000"/>
        </w:rPr>
        <w:t xml:space="preserve">stimuli </w:t>
      </w:r>
      <w:r w:rsidR="004C2BD5">
        <w:rPr>
          <w:rFonts w:cs="Lucida Grande"/>
          <w:color w:val="000000"/>
        </w:rPr>
        <w:t xml:space="preserve">is updated </w:t>
      </w:r>
      <w:r w:rsidR="000E5F72">
        <w:rPr>
          <w:rFonts w:cs="Lucida Grande"/>
          <w:color w:val="000000"/>
        </w:rPr>
        <w:t xml:space="preserve">based on their </w:t>
      </w:r>
      <w:r w:rsidR="00432941">
        <w:rPr>
          <w:rFonts w:cs="Lucida Grande"/>
          <w:color w:val="000000"/>
        </w:rPr>
        <w:t xml:space="preserve">temporal </w:t>
      </w:r>
      <w:r w:rsidR="000E5F72">
        <w:rPr>
          <w:rFonts w:cs="Lucida Grande"/>
          <w:color w:val="000000"/>
        </w:rPr>
        <w:t>proximity</w:t>
      </w:r>
      <w:r w:rsidR="004C2BD5">
        <w:rPr>
          <w:rFonts w:cs="Lucida Grande"/>
          <w:color w:val="000000"/>
        </w:rPr>
        <w:t xml:space="preserve">: </w:t>
      </w:r>
    </w:p>
    <w:p w14:paraId="0C3EA2C1" w14:textId="77777777" w:rsidR="00FC1E6A" w:rsidRDefault="00FC1E6A" w:rsidP="008559C3">
      <w:pPr>
        <w:jc w:val="both"/>
        <w:rPr>
          <w:rFonts w:cs="Lucida Grande"/>
          <w:color w:val="000000"/>
        </w:rPr>
      </w:pPr>
    </w:p>
    <w:p w14:paraId="77E981D6" w14:textId="28AFE022" w:rsidR="006E3874" w:rsidRPr="00394FAD" w:rsidRDefault="00A95ABB" w:rsidP="008559C3">
      <w:pPr>
        <w:jc w:val="both"/>
        <w:rPr>
          <w:i/>
        </w:rPr>
      </w:pPr>
      <w:r w:rsidRPr="00394FAD">
        <w:rPr>
          <w:i/>
          <w:lang w:val="fr-FR"/>
        </w:rPr>
        <w:t>V</w:t>
      </w:r>
      <w:r w:rsidRPr="00394FAD">
        <w:rPr>
          <w:i/>
          <w:vertAlign w:val="subscript"/>
          <w:lang w:val="fr-FR"/>
        </w:rPr>
        <w:t>t</w:t>
      </w:r>
      <w:r>
        <w:rPr>
          <w:i/>
          <w:vertAlign w:val="subscript"/>
          <w:lang w:val="fr-FR"/>
        </w:rPr>
        <w:t>+1</w:t>
      </w:r>
      <w:r w:rsidRPr="00394FAD">
        <w:rPr>
          <w:i/>
          <w:vertAlign w:val="subscript"/>
          <w:lang w:val="fr-FR"/>
        </w:rPr>
        <w:t xml:space="preserve"> </w:t>
      </w:r>
      <w:ins w:id="1" w:author="Alex Dombrovski" w:date="2015-02-11T16:06:00Z">
        <w:r w:rsidRPr="00E645C0">
          <w:rPr>
            <w:i/>
            <w:lang w:val="fr-FR"/>
            <w:rPrChange w:id="2" w:author="Alex Dombrovski" w:date="2015-02-11T16:06:00Z">
              <w:rPr>
                <w:i/>
                <w:vertAlign w:val="subscript"/>
                <w:lang w:val="fr-FR"/>
              </w:rPr>
            </w:rPrChange>
          </w:rPr>
          <w:t>=</w:t>
        </w:r>
      </w:ins>
      <w:del w:id="3" w:author="Alex Dombrovski" w:date="2015-02-11T16:06:00Z">
        <w:r w:rsidRPr="00394FAD" w:rsidDel="00A95ABB">
          <w:sym w:font="Wingdings" w:char="F0DF"/>
        </w:r>
      </w:del>
      <w:r w:rsidRPr="00394FAD">
        <w:rPr>
          <w:i/>
        </w:rPr>
        <w:t xml:space="preserve"> </w:t>
      </w:r>
      <w:proofErr w:type="spellStart"/>
      <w:r w:rsidRPr="00394FAD">
        <w:rPr>
          <w:i/>
          <w:lang w:val="fr-FR"/>
        </w:rPr>
        <w:t>V</w:t>
      </w:r>
      <w:r w:rsidRPr="00394FAD">
        <w:rPr>
          <w:i/>
          <w:vertAlign w:val="subscript"/>
          <w:lang w:val="fr-FR"/>
        </w:rPr>
        <w:t>t</w:t>
      </w:r>
      <w:proofErr w:type="spellEnd"/>
      <w:r w:rsidRPr="00394FAD">
        <w:rPr>
          <w:i/>
          <w:lang w:val="fr-FR"/>
        </w:rPr>
        <w:t xml:space="preserve"> + </w:t>
      </w:r>
      <w:r w:rsidRPr="00394FAD">
        <w:rPr>
          <w:i/>
        </w:rPr>
        <w:t>α</w:t>
      </w:r>
      <w:proofErr w:type="spellStart"/>
      <w:r w:rsidRPr="00394FAD">
        <w:rPr>
          <w:rFonts w:cs="Lucida Grande"/>
          <w:i/>
          <w:color w:val="000000"/>
        </w:rPr>
        <w:t>δ</w:t>
      </w:r>
      <w:r w:rsidRPr="00394FAD">
        <w:rPr>
          <w:rFonts w:cs="Lucida Grande"/>
          <w:i/>
          <w:color w:val="000000"/>
          <w:vertAlign w:val="subscript"/>
        </w:rPr>
        <w:t>t</w:t>
      </w:r>
      <w:del w:id="4" w:author="Alex Dombrovski" w:date="2015-02-11T16:06:00Z">
        <w:r w:rsidR="00340A14" w:rsidRPr="00394FAD" w:rsidDel="00A95ABB">
          <w:rPr>
            <w:rFonts w:ascii="Cambria" w:hAnsi="Cambria" w:cs="Lucida Grande"/>
            <w:i/>
            <w:color w:val="000000"/>
          </w:rPr>
          <w:delText>ΔV</w:delText>
        </w:r>
        <w:r w:rsidR="00340A14" w:rsidRPr="00394FAD" w:rsidDel="00A95ABB">
          <w:rPr>
            <w:rFonts w:ascii="Cambria" w:hAnsi="Cambria" w:cs="Lucida Grande"/>
            <w:i/>
            <w:color w:val="000000"/>
            <w:vertAlign w:val="subscript"/>
          </w:rPr>
          <w:delText>t</w:delText>
        </w:r>
        <w:r w:rsidR="00340A14" w:rsidRPr="00394FAD" w:rsidDel="00A95ABB">
          <w:rPr>
            <w:rFonts w:ascii="Cambria" w:hAnsi="Cambria" w:cs="Lucida Grande"/>
            <w:i/>
            <w:color w:val="000000"/>
          </w:rPr>
          <w:delText xml:space="preserve"> = </w:delText>
        </w:r>
        <w:r w:rsidR="00394FAD" w:rsidRPr="00394FAD" w:rsidDel="00A95ABB">
          <w:rPr>
            <w:i/>
          </w:rPr>
          <w:delText>α</w:delText>
        </w:r>
        <w:r w:rsidR="00394FAD" w:rsidRPr="00394FAD" w:rsidDel="00A95ABB">
          <w:rPr>
            <w:rFonts w:cs="Lucida Grande"/>
            <w:i/>
            <w:color w:val="000000"/>
          </w:rPr>
          <w:delText>δ</w:delText>
        </w:r>
        <w:r w:rsidR="00394FAD" w:rsidRPr="00394FAD" w:rsidDel="00A95ABB">
          <w:rPr>
            <w:rFonts w:cs="Lucida Grande"/>
            <w:i/>
            <w:color w:val="000000"/>
            <w:vertAlign w:val="subscript"/>
          </w:rPr>
          <w:delText>t</w:delText>
        </w:r>
      </w:del>
      <w:r w:rsidR="000E5F72" w:rsidRPr="00340A14">
        <w:rPr>
          <w:rFonts w:cs="Lucida Grande"/>
          <w:i/>
          <w:color w:val="000000"/>
        </w:rPr>
        <w:t>e</w:t>
      </w:r>
      <w:r w:rsidR="000E5F72" w:rsidRPr="00340A14">
        <w:rPr>
          <w:rFonts w:cs="Lucida Grande"/>
          <w:i/>
          <w:color w:val="000000"/>
          <w:vertAlign w:val="subscript"/>
        </w:rPr>
        <w:t>t</w:t>
      </w:r>
      <w:proofErr w:type="spellEnd"/>
    </w:p>
    <w:p w14:paraId="71201452" w14:textId="77777777" w:rsidR="006E3874" w:rsidRDefault="006E3874" w:rsidP="008559C3">
      <w:pPr>
        <w:jc w:val="both"/>
      </w:pPr>
    </w:p>
    <w:p w14:paraId="44078156" w14:textId="0518DBAC" w:rsidR="00421FD1" w:rsidRDefault="00857B33" w:rsidP="00B3556D">
      <w:r>
        <w:t xml:space="preserve">How </w:t>
      </w:r>
      <w:r w:rsidR="00BA32D3">
        <w:t xml:space="preserve">exactly </w:t>
      </w:r>
      <w:r>
        <w:t>does an animal represent the temporal occurrence of a stimulus?</w:t>
      </w:r>
      <w:r w:rsidR="00367321">
        <w:t xml:space="preserve"> </w:t>
      </w:r>
      <w:r w:rsidR="00675540">
        <w:t xml:space="preserve"> </w:t>
      </w:r>
      <w:r w:rsidR="000E11C7">
        <w:t xml:space="preserve">The simplest </w:t>
      </w:r>
      <w:r w:rsidR="005A2130">
        <w:t>version</w:t>
      </w:r>
      <w:r w:rsidR="00F8243B">
        <w:t xml:space="preserve"> </w:t>
      </w:r>
      <w:r w:rsidR="000E11C7">
        <w:t xml:space="preserve">is </w:t>
      </w:r>
      <w:r w:rsidR="00675540" w:rsidRPr="000E11C7">
        <w:rPr>
          <w:i/>
        </w:rPr>
        <w:t>presence</w:t>
      </w:r>
      <w:r w:rsidR="00F8243B">
        <w:rPr>
          <w:i/>
        </w:rPr>
        <w:t xml:space="preserve">, </w:t>
      </w:r>
      <w:r w:rsidR="00F8243B">
        <w:t>where</w:t>
      </w:r>
      <w:r w:rsidR="00CC732B">
        <w:t xml:space="preserve"> the stimulus </w:t>
      </w:r>
      <w:r w:rsidR="002E1A42">
        <w:t xml:space="preserve">is captured by </w:t>
      </w:r>
      <w:r w:rsidR="00CC732B">
        <w:t>a single element that is on when the stimulus is on</w:t>
      </w:r>
      <w:r w:rsidR="00A640F5">
        <w:t xml:space="preserve"> (Fig.</w:t>
      </w:r>
      <w:r w:rsidR="004D16F3">
        <w:t xml:space="preserve"> X)</w:t>
      </w:r>
      <w:r w:rsidR="00CC732B">
        <w:t xml:space="preserve">.  </w:t>
      </w:r>
      <w:r w:rsidR="00982391">
        <w:t xml:space="preserve">The </w:t>
      </w:r>
      <w:r w:rsidR="002B168F">
        <w:t xml:space="preserve">presence </w:t>
      </w:r>
      <w:r w:rsidR="00982391">
        <w:t xml:space="preserve">representation ignores </w:t>
      </w:r>
      <w:r w:rsidR="002E74C0">
        <w:t xml:space="preserve">obvious </w:t>
      </w:r>
      <w:r w:rsidR="00982391">
        <w:t xml:space="preserve">differences </w:t>
      </w:r>
      <w:r w:rsidR="002E74C0">
        <w:t xml:space="preserve">between various time points of the stimulus </w:t>
      </w:r>
      <w:r w:rsidR="008B6B8A">
        <w:t xml:space="preserve">such as the </w:t>
      </w:r>
      <w:r w:rsidR="002E74C0">
        <w:t>beginning</w:t>
      </w:r>
      <w:r w:rsidR="008B6B8A">
        <w:t xml:space="preserve"> and</w:t>
      </w:r>
      <w:r w:rsidR="002E74C0">
        <w:t xml:space="preserve"> end, which </w:t>
      </w:r>
      <w:r w:rsidR="00716721">
        <w:t>are</w:t>
      </w:r>
      <w:r w:rsidR="002E74C0">
        <w:t xml:space="preserve"> salient for the animal. </w:t>
      </w:r>
      <w:r w:rsidR="00000DB0">
        <w:t xml:space="preserve"> </w:t>
      </w:r>
      <w:r w:rsidR="00A640F5">
        <w:t xml:space="preserve">At another extreme is the </w:t>
      </w:r>
      <w:r w:rsidR="00A640F5" w:rsidRPr="00B577FE">
        <w:rPr>
          <w:i/>
        </w:rPr>
        <w:t xml:space="preserve">complete serial compound </w:t>
      </w:r>
      <w:r w:rsidR="00A640F5">
        <w:t>representation</w:t>
      </w:r>
      <w:r w:rsidR="00000DB0">
        <w:t xml:space="preserve"> </w:t>
      </w:r>
      <w:r w:rsidR="004D16F3">
        <w:t>(Fig. X), where each time point of the stimulus receives its own delay line</w:t>
      </w:r>
      <w:r w:rsidR="008678FF">
        <w:t xml:space="preserve">, </w:t>
      </w:r>
      <w:r w:rsidR="008678FF" w:rsidRPr="008678FF">
        <w:t>as if each moment in time were tracked as a separate event</w:t>
      </w:r>
      <w:r w:rsidR="004D16F3">
        <w:t xml:space="preserve">. </w:t>
      </w:r>
      <w:r w:rsidR="00675540">
        <w:t xml:space="preserve"> </w:t>
      </w:r>
      <w:proofErr w:type="spellStart"/>
      <w:r w:rsidR="0030182A">
        <w:t>Ludvig</w:t>
      </w:r>
      <w:proofErr w:type="spellEnd"/>
      <w:r w:rsidR="0030182A">
        <w:t xml:space="preserve"> and colleagues demonstrated </w:t>
      </w:r>
      <w:r w:rsidR="00B66242">
        <w:t>the advantage of</w:t>
      </w:r>
      <w:r w:rsidR="006D2451">
        <w:t xml:space="preserve"> </w:t>
      </w:r>
      <w:r w:rsidR="00FC28C7">
        <w:t xml:space="preserve">representing a stimulus as </w:t>
      </w:r>
      <w:r w:rsidR="006D2451">
        <w:t>a</w:t>
      </w:r>
      <w:r w:rsidR="00A20346">
        <w:t>n exponentially decaying</w:t>
      </w:r>
      <w:r w:rsidR="006D2451">
        <w:t xml:space="preserve"> series of broadening </w:t>
      </w:r>
      <w:proofErr w:type="spellStart"/>
      <w:r w:rsidR="006D2451" w:rsidRPr="006D2451">
        <w:rPr>
          <w:i/>
        </w:rPr>
        <w:t>microstimuli</w:t>
      </w:r>
      <w:proofErr w:type="spellEnd"/>
      <w:r w:rsidR="00DF4070">
        <w:t xml:space="preserve"> </w:t>
      </w:r>
      <w:r w:rsidR="00B66242">
        <w:t>over</w:t>
      </w:r>
      <w:r w:rsidR="00DF4070">
        <w:t xml:space="preserve"> </w:t>
      </w:r>
      <w:r w:rsidR="006D2451">
        <w:t>straightforward</w:t>
      </w:r>
      <w:r w:rsidR="00DF4070">
        <w:t xml:space="preserve"> schemes </w:t>
      </w:r>
      <w:r w:rsidR="006D2451">
        <w:t xml:space="preserve">such as </w:t>
      </w:r>
      <w:r w:rsidR="00DF4070">
        <w:t>presence</w:t>
      </w:r>
      <w:r w:rsidR="006D2451">
        <w:t xml:space="preserve"> and</w:t>
      </w:r>
      <w:r w:rsidR="00DF4070">
        <w:t xml:space="preserve"> complete serial compound</w:t>
      </w:r>
      <w:r w:rsidR="00CD6DEA">
        <w:t>, Fig. X</w:t>
      </w:r>
      <w:r w:rsidR="00D817D1">
        <w:t>,</w:t>
      </w:r>
      <w:r w:rsidR="000B10C2">
        <w:t xml:space="preserve"> </w:t>
      </w:r>
      <w:r w:rsidR="00D817D1">
        <w:fldChar w:fldCharType="begin"/>
      </w:r>
      <w:r w:rsidR="006B16A9">
        <w:instrText xml:space="preserve"> ADDIN ZOTERO_ITEM CSL_CITATION {"citationID":"1jt6d0g73","properties":{"formattedCitation":"(Ludvig et al., 2012)","plainCitation":"(Ludvig et al., 2012)"},"citationItems":[{"id":12431,"uris":["http://zotero.org/users/2207333/items/V4FFKDWQ"],"uri":["http://zotero.org/users/2207333/items/V4FFKDWQ"],"itemData":{"id":12431,"type":"article-journal","title":"Evaluating the TD model of classical conditioning","container-title":"Learning &amp; Behavior","page":"305-319","volume":"40","issue":"3","source":"link.springer.com","abstract":"The temporal-difference (TD) algorithm from reinforcement learning provides a simple method for incrementally learning predictions of upcoming events. Applied to classical conditioning, TD models suppose that animals learn a real-time prediction of the unconditioned stimulus (US) on the basis of all available conditioned stimuli (CSs). In the TD model, similar to other error-correction models, learning is driven by prediction errors—the difference between the change in US prediction and the actual US. With the TD model, however, learning occurs continuously from moment to moment and is not artificially constrained to occur in trials. Accordingly, a key feature of any TD model is the assumption about the representation of a CS on a moment-to-moment basis. Here, we evaluate the performance of the TD model with a heretofore unexplored range of classical conditioning tasks. To do so, we consider three stimulus representations that vary in their degree of temporal generalization and evaluate how the representation influences the performance of the TD model on these conditioning tasks.","DOI":"10.3758/s13420-012-0082-6","ISSN":"1543-4494, 1543-4508","journalAbbreviation":"Learn Behav","language":"en","author":[{"family":"Ludvig","given":"Elliot A."},{"family":"Sutton","given":"Richard S."},{"family":"Kehoe","given":"E. James"}],"issued":{"date-parts":[["2012",9,1]]},"accessed":{"date-parts":[["2015",1,8]],"season":"22:28:11"}}}],"schema":"https://github.com/citation-style-language/schema/raw/master/csl-citation.json"} </w:instrText>
      </w:r>
      <w:r w:rsidR="00D817D1">
        <w:fldChar w:fldCharType="separate"/>
      </w:r>
      <w:r w:rsidR="006B16A9">
        <w:rPr>
          <w:noProof/>
        </w:rPr>
        <w:t>(Ludvig et al., 2012)</w:t>
      </w:r>
      <w:r w:rsidR="00D817D1">
        <w:fldChar w:fldCharType="end"/>
      </w:r>
      <w:r w:rsidR="00DF4070">
        <w:t xml:space="preserve">. </w:t>
      </w:r>
      <w:r w:rsidR="00741C37">
        <w:t xml:space="preserve"> Conceptually, </w:t>
      </w:r>
      <w:proofErr w:type="spellStart"/>
      <w:r w:rsidR="00741C37">
        <w:t>microstimuli</w:t>
      </w:r>
      <w:proofErr w:type="spellEnd"/>
      <w:r w:rsidR="00741C37">
        <w:t xml:space="preserve"> are neuron-like elements with temporal receptive fields. </w:t>
      </w:r>
      <w:r w:rsidR="00CC3F35">
        <w:t xml:space="preserve"> </w:t>
      </w:r>
      <w:r w:rsidR="00116D3E">
        <w:t>In this representation, a memory trace</w:t>
      </w:r>
      <w:r w:rsidR="0084548C">
        <w:t xml:space="preserve"> decays exponentially:</w:t>
      </w:r>
    </w:p>
    <w:p w14:paraId="27A98791" w14:textId="77777777" w:rsidR="0084548C" w:rsidRDefault="0084548C" w:rsidP="00B3556D"/>
    <w:p w14:paraId="2EDC0C95" w14:textId="2A90F2C8" w:rsidR="0084548C" w:rsidRDefault="0084548C" w:rsidP="00B3556D">
      <w:proofErr w:type="spellStart"/>
      <w:proofErr w:type="gramStart"/>
      <w:r w:rsidRPr="007F3A68">
        <w:rPr>
          <w:i/>
        </w:rPr>
        <w:t>y</w:t>
      </w:r>
      <w:r w:rsidRPr="007F3A68">
        <w:rPr>
          <w:i/>
          <w:vertAlign w:val="subscript"/>
        </w:rPr>
        <w:t>t</w:t>
      </w:r>
      <w:proofErr w:type="spellEnd"/>
      <w:proofErr w:type="gramEnd"/>
      <w:r w:rsidRPr="007F3A68">
        <w:rPr>
          <w:i/>
        </w:rPr>
        <w:t xml:space="preserve"> = dy</w:t>
      </w:r>
      <w:r w:rsidRPr="007F3A68">
        <w:rPr>
          <w:i/>
          <w:vertAlign w:val="subscript"/>
        </w:rPr>
        <w:t>t-1</w:t>
      </w:r>
      <w:r w:rsidRPr="007F3A68">
        <w:rPr>
          <w:i/>
        </w:rPr>
        <w:t>,</w:t>
      </w:r>
      <w:r>
        <w:t xml:space="preserve"> where d is a decay factor.</w:t>
      </w:r>
    </w:p>
    <w:p w14:paraId="01B7942D" w14:textId="77777777" w:rsidR="00BF6E02" w:rsidRDefault="00BF6E02" w:rsidP="00B3556D"/>
    <w:p w14:paraId="7ABC3512" w14:textId="3BC58F4C" w:rsidR="00BF6E02" w:rsidRDefault="004C2004" w:rsidP="00B3556D">
      <w:r>
        <w:t xml:space="preserve">The stimulus is </w:t>
      </w:r>
      <w:r w:rsidR="00E75083">
        <w:t xml:space="preserve">further </w:t>
      </w:r>
      <w:r>
        <w:t>coarse</w:t>
      </w:r>
      <w:r w:rsidR="00162011">
        <w:t xml:space="preserve">ly </w:t>
      </w:r>
      <w:r>
        <w:t>coded by a</w:t>
      </w:r>
      <w:r w:rsidR="0086338A">
        <w:t xml:space="preserve"> basis function consisting of a</w:t>
      </w:r>
      <w:r>
        <w:t xml:space="preserve"> series of Gaussian </w:t>
      </w:r>
      <w:proofErr w:type="spellStart"/>
      <w:r>
        <w:t>microstimuli</w:t>
      </w:r>
      <w:proofErr w:type="spellEnd"/>
      <w:r w:rsidR="0086338A">
        <w:t xml:space="preserve">.  These </w:t>
      </w:r>
      <w:proofErr w:type="spellStart"/>
      <w:r w:rsidR="0086338A">
        <w:t>microstimuli</w:t>
      </w:r>
      <w:proofErr w:type="spellEnd"/>
      <w:r w:rsidR="0086338A">
        <w:t xml:space="preserve"> have</w:t>
      </w:r>
      <w:r w:rsidR="000D6B1C">
        <w:t xml:space="preserve"> diminishing heights </w:t>
      </w:r>
      <w:proofErr w:type="spellStart"/>
      <w:proofErr w:type="gramStart"/>
      <w:r w:rsidR="000D6B1C">
        <w:t>y</w:t>
      </w:r>
      <w:r w:rsidR="000D6B1C" w:rsidRPr="000D6B1C">
        <w:rPr>
          <w:vertAlign w:val="subscript"/>
        </w:rPr>
        <w:t>t</w:t>
      </w:r>
      <w:proofErr w:type="spellEnd"/>
      <w:r w:rsidR="00560EA0">
        <w:rPr>
          <w:vertAlign w:val="subscript"/>
        </w:rPr>
        <w:t xml:space="preserve"> </w:t>
      </w:r>
      <w:r w:rsidR="000D6B1C">
        <w:t>,</w:t>
      </w:r>
      <w:proofErr w:type="gramEnd"/>
      <w:r w:rsidR="000D6B1C">
        <w:t xml:space="preserve"> centers </w:t>
      </w:r>
      <w:r w:rsidR="00A31118">
        <w:t>that are increasingly farther apart (sparser)</w:t>
      </w:r>
      <w:ins w:id="5" w:author="Michael Hallquist" w:date="2015-02-10T15:19:00Z">
        <w:r w:rsidR="00D51054">
          <w:t xml:space="preserve"> with time</w:t>
        </w:r>
      </w:ins>
      <w:r w:rsidR="00A31118">
        <w:t xml:space="preserve"> and </w:t>
      </w:r>
      <w:ins w:id="6" w:author="Michael Hallquist" w:date="2015-02-10T15:19:00Z">
        <w:r w:rsidR="00D51054">
          <w:t xml:space="preserve">with </w:t>
        </w:r>
      </w:ins>
      <w:r w:rsidR="00D94D80">
        <w:t>increasing widths</w:t>
      </w:r>
      <w:r w:rsidR="007845A1">
        <w:t xml:space="preserve"> (Fig. X)</w:t>
      </w:r>
      <w:r w:rsidR="00D94D80">
        <w:t xml:space="preserve">.  These features </w:t>
      </w:r>
      <w:ins w:id="7" w:author="Michael Hallquist" w:date="2015-02-10T15:19:00Z">
        <w:r w:rsidR="00D51054">
          <w:t xml:space="preserve">result in </w:t>
        </w:r>
      </w:ins>
      <w:r w:rsidR="00D94D80">
        <w:t xml:space="preserve">diminishing </w:t>
      </w:r>
      <w:r w:rsidR="007C36E9">
        <w:t>sensitivity toward the end of a time</w:t>
      </w:r>
      <w:r w:rsidR="00D94D80">
        <w:t xml:space="preserve"> interval.</w:t>
      </w:r>
      <w:r w:rsidR="00B83A5A">
        <w:t xml:space="preserve">  Thus the </w:t>
      </w:r>
      <w:r w:rsidR="00A43F6A">
        <w:t>basis function is defined as follows:</w:t>
      </w:r>
    </w:p>
    <w:p w14:paraId="1797401E" w14:textId="132A53ED" w:rsidR="00A43F6A" w:rsidRDefault="00A43F6A" w:rsidP="00B3556D"/>
    <w:p w14:paraId="59E25EB9" w14:textId="14C3B1BF" w:rsidR="00607284" w:rsidRDefault="00607284" w:rsidP="00607284">
      <w:proofErr w:type="gramStart"/>
      <w:r>
        <w:t>f</w:t>
      </w:r>
      <w:proofErr w:type="gramEnd"/>
      <w:r>
        <w:t xml:space="preserve"> (y, µ, σ) = </w:t>
      </w:r>
      <w:r w:rsidR="00661590">
        <w:t>(</w:t>
      </w:r>
      <w:r>
        <w:t>1</w:t>
      </w:r>
      <w:r w:rsidR="00661590">
        <w:t>/</w:t>
      </w:r>
      <w:r>
        <w:rPr>
          <w:rFonts w:hint="eastAsia"/>
        </w:rPr>
        <w:t>√</w:t>
      </w:r>
      <w:r>
        <w:t>2π</w:t>
      </w:r>
      <w:r w:rsidR="00661590">
        <w:t>)</w:t>
      </w:r>
      <w:r w:rsidR="0080699D">
        <w:t>*</w:t>
      </w:r>
      <w:proofErr w:type="spellStart"/>
      <w:r>
        <w:t>exp</w:t>
      </w:r>
      <w:proofErr w:type="spellEnd"/>
      <w:r w:rsidR="00661590">
        <w:t>(</w:t>
      </w:r>
      <w:r>
        <w:t>−</w:t>
      </w:r>
      <w:r w:rsidR="00767E00">
        <w:t>[</w:t>
      </w:r>
      <w:r>
        <w:t>y − µ</w:t>
      </w:r>
      <w:r w:rsidR="00767E00">
        <w:t>]</w:t>
      </w:r>
      <w:r w:rsidRPr="00661590">
        <w:rPr>
          <w:vertAlign w:val="superscript"/>
        </w:rPr>
        <w:t>2</w:t>
      </w:r>
      <w:r w:rsidR="00661590" w:rsidRPr="00661590">
        <w:t>/</w:t>
      </w:r>
      <w:r>
        <w:t>2σ</w:t>
      </w:r>
      <w:r w:rsidRPr="00767E00">
        <w:rPr>
          <w:vertAlign w:val="superscript"/>
        </w:rPr>
        <w:t>2</w:t>
      </w:r>
      <w:r w:rsidR="00767E00">
        <w:t>),</w:t>
      </w:r>
    </w:p>
    <w:p w14:paraId="0E35C30C" w14:textId="77777777" w:rsidR="00A31118" w:rsidRDefault="00A31118" w:rsidP="00B3556D"/>
    <w:p w14:paraId="7837C719" w14:textId="11FBC65D" w:rsidR="00767E00" w:rsidRDefault="009A5A22" w:rsidP="00B3556D">
      <w:r>
        <w:t>Then, t</w:t>
      </w:r>
      <w:r w:rsidR="00767E00">
        <w:t xml:space="preserve">he </w:t>
      </w:r>
      <w:proofErr w:type="gramStart"/>
      <w:r w:rsidR="00767E00">
        <w:t xml:space="preserve">level of </w:t>
      </w:r>
      <w:proofErr w:type="spellStart"/>
      <w:r w:rsidR="00767E00" w:rsidRPr="00767E00">
        <w:rPr>
          <w:i/>
        </w:rPr>
        <w:t>i</w:t>
      </w:r>
      <w:r w:rsidR="00767E00">
        <w:t>th</w:t>
      </w:r>
      <w:proofErr w:type="spellEnd"/>
      <w:r w:rsidR="00767E00">
        <w:t xml:space="preserve"> </w:t>
      </w:r>
      <w:proofErr w:type="spellStart"/>
      <w:r w:rsidR="00767E00">
        <w:t>microstimulus</w:t>
      </w:r>
      <w:proofErr w:type="spellEnd"/>
      <w:r w:rsidR="00767E00">
        <w:t xml:space="preserve"> at time </w:t>
      </w:r>
      <w:r w:rsidR="00767E00" w:rsidRPr="00767E00">
        <w:rPr>
          <w:i/>
        </w:rPr>
        <w:t>t</w:t>
      </w:r>
      <w:r w:rsidR="00767E00">
        <w:t xml:space="preserve"> </w:t>
      </w:r>
      <w:r>
        <w:t>is given by the</w:t>
      </w:r>
      <w:ins w:id="8" w:author="Michael Hallquist" w:date="2015-02-10T15:19:00Z">
        <w:r w:rsidR="00D51054">
          <w:t xml:space="preserve"> product</w:t>
        </w:r>
      </w:ins>
      <w:r>
        <w:t xml:space="preserve"> of trace height and the basis function</w:t>
      </w:r>
      <w:proofErr w:type="gramEnd"/>
      <w:r>
        <w:t>:</w:t>
      </w:r>
    </w:p>
    <w:p w14:paraId="0EDE0485" w14:textId="77777777" w:rsidR="00767E00" w:rsidRDefault="00767E00" w:rsidP="00B3556D"/>
    <w:p w14:paraId="6DE2511E" w14:textId="0FEF7FEB" w:rsidR="00A31118" w:rsidRDefault="00B83A5A" w:rsidP="00B3556D">
      <w:pPr>
        <w:rPr>
          <w:i/>
        </w:rPr>
      </w:pPr>
      <w:proofErr w:type="spellStart"/>
      <w:proofErr w:type="gramStart"/>
      <w:r w:rsidRPr="00B83A5A">
        <w:rPr>
          <w:i/>
        </w:rPr>
        <w:t>x</w:t>
      </w:r>
      <w:r w:rsidRPr="00B83A5A">
        <w:rPr>
          <w:i/>
          <w:vertAlign w:val="subscript"/>
        </w:rPr>
        <w:t>t</w:t>
      </w:r>
      <w:proofErr w:type="spellEnd"/>
      <w:proofErr w:type="gramEnd"/>
      <w:r w:rsidRPr="00B83A5A">
        <w:rPr>
          <w:i/>
        </w:rPr>
        <w:t>(</w:t>
      </w:r>
      <w:proofErr w:type="spellStart"/>
      <w:r w:rsidRPr="00B83A5A">
        <w:rPr>
          <w:i/>
        </w:rPr>
        <w:t>i</w:t>
      </w:r>
      <w:proofErr w:type="spellEnd"/>
      <w:r w:rsidRPr="00B83A5A">
        <w:rPr>
          <w:i/>
        </w:rPr>
        <w:t>) = f (</w:t>
      </w:r>
      <w:proofErr w:type="spellStart"/>
      <w:r w:rsidRPr="00B83A5A">
        <w:rPr>
          <w:i/>
        </w:rPr>
        <w:t>y</w:t>
      </w:r>
      <w:r w:rsidRPr="00B83A5A">
        <w:rPr>
          <w:i/>
          <w:vertAlign w:val="subscript"/>
        </w:rPr>
        <w:t>t</w:t>
      </w:r>
      <w:r w:rsidRPr="00B83A5A">
        <w:rPr>
          <w:i/>
        </w:rPr>
        <w:t>,i</w:t>
      </w:r>
      <w:proofErr w:type="spellEnd"/>
      <w:r w:rsidRPr="00B83A5A">
        <w:rPr>
          <w:i/>
        </w:rPr>
        <w:t>/m, σ)</w:t>
      </w:r>
      <w:proofErr w:type="spellStart"/>
      <w:r w:rsidRPr="00B83A5A">
        <w:rPr>
          <w:i/>
        </w:rPr>
        <w:t>y</w:t>
      </w:r>
      <w:r w:rsidRPr="00B83A5A">
        <w:rPr>
          <w:i/>
          <w:vertAlign w:val="subscript"/>
        </w:rPr>
        <w:t>t</w:t>
      </w:r>
      <w:proofErr w:type="spellEnd"/>
      <w:r w:rsidRPr="00B83A5A">
        <w:rPr>
          <w:i/>
        </w:rPr>
        <w:t>,</w:t>
      </w:r>
    </w:p>
    <w:p w14:paraId="14B68E6E" w14:textId="77777777" w:rsidR="00B83A5A" w:rsidRDefault="00B83A5A" w:rsidP="00B3556D">
      <w:pPr>
        <w:rPr>
          <w:i/>
        </w:rPr>
      </w:pPr>
    </w:p>
    <w:p w14:paraId="3A82C570" w14:textId="0D06F09D" w:rsidR="00B83A5A" w:rsidRPr="003437D9" w:rsidRDefault="00B83A5A" w:rsidP="00B3556D">
      <w:proofErr w:type="gramStart"/>
      <w:r w:rsidRPr="0080699D">
        <w:t>where</w:t>
      </w:r>
      <w:proofErr w:type="gramEnd"/>
      <w:r w:rsidR="0080699D" w:rsidRPr="0080699D">
        <w:t xml:space="preserve"> </w:t>
      </w:r>
      <w:r w:rsidR="0080699D" w:rsidRPr="00822220">
        <w:rPr>
          <w:i/>
        </w:rPr>
        <w:t>x</w:t>
      </w:r>
      <w:r w:rsidR="0080699D" w:rsidRPr="0080699D">
        <w:t xml:space="preserve"> is </w:t>
      </w:r>
      <w:proofErr w:type="spellStart"/>
      <w:r w:rsidR="0080699D" w:rsidRPr="0080699D">
        <w:t>mic</w:t>
      </w:r>
      <w:r w:rsidR="0080699D">
        <w:t>rostimulus</w:t>
      </w:r>
      <w:proofErr w:type="spellEnd"/>
      <w:r w:rsidR="0080699D">
        <w:t xml:space="preserve"> height, </w:t>
      </w:r>
      <w:r w:rsidR="003437D9" w:rsidRPr="00822220">
        <w:rPr>
          <w:i/>
        </w:rPr>
        <w:t>y</w:t>
      </w:r>
      <w:r w:rsidR="003437D9">
        <w:t xml:space="preserve"> is memory trace, </w:t>
      </w:r>
      <w:r w:rsidR="003437D9" w:rsidRPr="00822220">
        <w:rPr>
          <w:i/>
        </w:rPr>
        <w:t>m</w:t>
      </w:r>
      <w:r w:rsidR="003437D9">
        <w:t xml:space="preserve"> is the number of </w:t>
      </w:r>
      <w:proofErr w:type="spellStart"/>
      <w:r w:rsidR="003437D9">
        <w:t>microstimuli</w:t>
      </w:r>
      <w:proofErr w:type="spellEnd"/>
      <w:r w:rsidR="003437D9">
        <w:t xml:space="preserve">, and </w:t>
      </w:r>
      <w:r w:rsidR="003437D9" w:rsidRPr="00B83A5A">
        <w:rPr>
          <w:i/>
        </w:rPr>
        <w:t>σ</w:t>
      </w:r>
      <w:r w:rsidR="003437D9">
        <w:rPr>
          <w:i/>
        </w:rPr>
        <w:t xml:space="preserve"> </w:t>
      </w:r>
      <w:r w:rsidR="003437D9">
        <w:t>is the width parameter.</w:t>
      </w:r>
    </w:p>
    <w:p w14:paraId="0653FFDD" w14:textId="77777777" w:rsidR="00315D38" w:rsidRDefault="00315D38" w:rsidP="00B3556D"/>
    <w:p w14:paraId="5F8B67DF" w14:textId="5F1FFA65" w:rsidR="00315D38" w:rsidRDefault="00315D38" w:rsidP="00B3556D">
      <w:r>
        <w:rPr>
          <w:noProof/>
        </w:rPr>
        <w:drawing>
          <wp:inline distT="0" distB="0" distL="0" distR="0" wp14:anchorId="5091F889" wp14:editId="60C95FD4">
            <wp:extent cx="4803039" cy="4471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3381" cy="4471560"/>
                    </a:xfrm>
                    <a:prstGeom prst="rect">
                      <a:avLst/>
                    </a:prstGeom>
                    <a:noFill/>
                    <a:ln>
                      <a:noFill/>
                    </a:ln>
                  </pic:spPr>
                </pic:pic>
              </a:graphicData>
            </a:graphic>
          </wp:inline>
        </w:drawing>
      </w:r>
    </w:p>
    <w:p w14:paraId="2674CA21" w14:textId="1B06CABD" w:rsidR="00315D38" w:rsidRDefault="00820089" w:rsidP="006C0A97">
      <w:pPr>
        <w:tabs>
          <w:tab w:val="left" w:pos="7054"/>
        </w:tabs>
      </w:pPr>
      <w:r>
        <w:t>Fi</w:t>
      </w:r>
      <w:r w:rsidR="00653692">
        <w:t xml:space="preserve">g. X, from </w:t>
      </w:r>
      <w:proofErr w:type="spellStart"/>
      <w:r w:rsidR="00315D38">
        <w:t>Ludvig</w:t>
      </w:r>
      <w:proofErr w:type="spellEnd"/>
      <w:r w:rsidR="00315D38">
        <w:t xml:space="preserve">, Sutton &amp; </w:t>
      </w:r>
      <w:proofErr w:type="spellStart"/>
      <w:r w:rsidR="00315D38">
        <w:t>Kelsoe</w:t>
      </w:r>
      <w:proofErr w:type="spellEnd"/>
      <w:r w:rsidR="00315D38">
        <w:t>, 2012</w:t>
      </w:r>
      <w:r w:rsidR="006C0A97">
        <w:tab/>
      </w:r>
    </w:p>
    <w:p w14:paraId="3474BCE1" w14:textId="77777777" w:rsidR="00315D38" w:rsidRDefault="00315D38" w:rsidP="00B3556D"/>
    <w:p w14:paraId="06B6CC10" w14:textId="77777777" w:rsidR="00315D38" w:rsidRDefault="00315D38" w:rsidP="00B3556D"/>
    <w:p w14:paraId="406F34B0" w14:textId="45DA6516" w:rsidR="002461A5" w:rsidRDefault="001D7401" w:rsidP="00402D5D">
      <w:proofErr w:type="spellStart"/>
      <w:r>
        <w:t>Microstimulus</w:t>
      </w:r>
      <w:proofErr w:type="spellEnd"/>
      <w:r w:rsidR="00881B64">
        <w:t xml:space="preserve"> representation </w:t>
      </w:r>
      <w:r w:rsidR="00805CC8">
        <w:t xml:space="preserve">has been successful in a number of </w:t>
      </w:r>
      <w:proofErr w:type="spellStart"/>
      <w:r w:rsidR="00805CC8">
        <w:t>Pavlovian</w:t>
      </w:r>
      <w:proofErr w:type="spellEnd"/>
      <w:r w:rsidR="00805CC8">
        <w:t xml:space="preserve"> conditioning scenarios </w:t>
      </w:r>
      <w:r w:rsidR="00805CC8">
        <w:fldChar w:fldCharType="begin"/>
      </w:r>
      <w:r w:rsidR="00805CC8">
        <w:instrText xml:space="preserve"> ADDIN ZOTERO_ITEM CSL_CITATION {"citationID":"21sr6em0o9","properties":{"formattedCitation":"(Ludvig et al., 2012)","plainCitation":"(Ludvig et al., 2012)"},"citationItems":[{"id":12431,"uris":["http://zotero.org/users/2207333/items/V4FFKDWQ"],"uri":["http://zotero.org/users/2207333/items/V4FFKDWQ"],"itemData":{"id":12431,"type":"article-journal","title":"Evaluating the TD model of classical conditioning","container-title":"Learning &amp; Behavior","page":"305-319","volume":"40","issue":"3","source":"link.springer.com","abstract":"The temporal-difference (TD) algorithm from reinforcement learning provides a simple method for incrementally learning predictions of upcoming events. Applied to classical conditioning, TD models suppose that animals learn a real-time prediction of the unconditioned stimulus (US) on the basis of all available conditioned stimuli (CSs). In the TD model, similar to other error-correction models, learning is driven by prediction errors—the difference between the change in US prediction and the actual US. With the TD model, however, learning occurs continuously from moment to moment and is not artificially constrained to occur in trials. Accordingly, a key feature of any TD model is the assumption about the representation of a CS on a moment-to-moment basis. Here, we evaluate the performance of the TD model with a heretofore unexplored range of classical conditioning tasks. To do so, we consider three stimulus representations that vary in their degree of temporal generalization and evaluate how the representation influences the performance of the TD model on these conditioning tasks.","DOI":"10.3758/s13420-012-0082-6","ISSN":"1543-4494, 1543-4508","journalAbbreviation":"Learn Behav","language":"en","author":[{"family":"Ludvig","given":"Elliot A."},{"family":"Sutton","given":"Richard S."},{"family":"Kehoe","given":"E. James"}],"issued":{"date-parts":[["2012",9,1]]},"accessed":{"date-parts":[["2015",1,8]],"season":"22:28:11"}}}],"schema":"https://github.com/citation-style-language/schema/raw/master/csl-citation.json"} </w:instrText>
      </w:r>
      <w:r w:rsidR="00805CC8">
        <w:fldChar w:fldCharType="separate"/>
      </w:r>
      <w:r w:rsidR="00805CC8">
        <w:rPr>
          <w:noProof/>
        </w:rPr>
        <w:t>(Ludvig et al., 2012)</w:t>
      </w:r>
      <w:r w:rsidR="00805CC8">
        <w:fldChar w:fldCharType="end"/>
      </w:r>
      <w:r w:rsidR="00805CC8">
        <w:t>.  However</w:t>
      </w:r>
      <w:r w:rsidR="002461A5">
        <w:t xml:space="preserve">, </w:t>
      </w:r>
      <w:r w:rsidR="00805CC8">
        <w:t xml:space="preserve">the ability of TD models to explain temporal features of CR and dopamine signals such as ramping </w:t>
      </w:r>
      <w:r w:rsidR="0082502B">
        <w:fldChar w:fldCharType="begin"/>
      </w:r>
      <w:r w:rsidR="00606DE2">
        <w:instrText xml:space="preserve"> ADDIN ZOTERO_ITEM CSL_CITATION {"citationID":"i2fqgkd27","properties":{"formattedCitation":"(Fiorillo et al., 2008, 2003)","plainCitation":"(Fiorillo et al., 2008, 2003)"},"citationItems":[{"id":6204,"uris":["http://zotero.org/users/2207333/items/QTUSAKR7"],"uri":["http://zotero.org/users/2207333/items/QTUSAKR7"],"itemData":{"id":6204,"type":"article-journal","title":"The temporal precision of reward prediction in dopamine neurons","container-title":"Nature Neuroscience","page":"966-973","volume":"11","issue":"8","source":"www.nature.com","abstract":"Midbrain dopamine neurons are activated when reward is greater than predicted, and this error signal could teach target neurons both the value of reward and when it will occur. We used the dopamine error signal to measure how the expectation of reward was distributed over time. Animals were trained with fixed-duration intervals of 1–16 s between conditioned stimulus onset and reward. In contrast to the weak responses that have been observed after short intervals (1–2 s), activations to reward increased steeply and linearly with the logarithm of the interval. Results with varied stimulus-reward intervals suggest that the neural expectation was substantial after just half an interval had elapsed. Thus, the neural expectation of reward in these experiments was not highly precise and the precision declined sharply with interval duration. The neural precision of expectation appeared to be at least qualitatively similar to the precision of anticipatory licking behavior.","DOI":"10.1038/nn.2159","ISSN":"1097-6256","journalAbbreviation":"Nat Neurosci","language":"en","author":[{"family":"Fiorillo","given":"Christopher D."},{"family":"Newsome","given":"William T."},{"family":"Schultz","given":"Wolfram"}],"issued":{"date-parts":[["2008",8]]},"accessed":{"date-parts":[["2014",12,2]]}}},{"id":13862,"uris":["http://zotero.org/users/3494/items/CFZ2WDKX"],"uri":["http://zotero.org/users/3494/items/CFZ2WDKX"],"itemData":{"id":13862,"type":"article-journal","title":"Discrete Coding of Reward Probability and Uncertainty by Dopamine Neurons","container-title":"Science","page":"1898-1902","volume":"299","issue":"5614","source":"www.sciencemag.org","abstract":"Uncertainty is critical in the measure of information and in assessing the accuracy of predictions. It is determined by probability P, being maximal at P = 0.5 and decreasing at higher and lower probabilities. Using distinct stimuli to indicate the probability of reward, we found that the phasic activation of dopamine neurons varied monotonically across the full range of probabilities, supporting past claims that this response codes the discrepancy between predicted and actual reward. In contrast, a previously unobserved response covaried with uncertainty and consisted of a gradual increase in activity until the potential time of reward. The coding of uncertainty suggests a possible role for dopamine signals in attention-based learning and risk-taking behavior.","DOI":"10.1126/science.1077349","ISSN":"0036-8075, 1095-9203","note":"PMID: 12649484","journalAbbreviation":"Science","language":"en","author":[{"family":"Fiorillo","given":"Christopher D."},{"family":"Tobler","given":"Philippe N."},{"family":"Schultz","given":"Wolfram"}],"issued":{"date-parts":[["2003",3,21]]},"accessed":{"date-parts":[["2014",3,19]]},"PMID":"12649484"}}],"schema":"https://github.com/citation-style-language/schema/raw/master/csl-citation.json"} </w:instrText>
      </w:r>
      <w:r w:rsidR="0082502B">
        <w:fldChar w:fldCharType="separate"/>
      </w:r>
      <w:r w:rsidR="0082502B">
        <w:rPr>
          <w:noProof/>
        </w:rPr>
        <w:t>(Fiorillo et al., 2008, 2003)</w:t>
      </w:r>
      <w:r w:rsidR="0082502B">
        <w:fldChar w:fldCharType="end"/>
      </w:r>
      <w:r w:rsidR="0082502B">
        <w:t>, regardless of stimulus representation,</w:t>
      </w:r>
      <w:r w:rsidR="0001151A">
        <w:t xml:space="preserve"> remains the subject of debate</w:t>
      </w:r>
      <w:r w:rsidR="009C6DBF">
        <w:t>.</w:t>
      </w:r>
      <w:r w:rsidR="00D25667">
        <w:t xml:space="preserve">  Another </w:t>
      </w:r>
      <w:r w:rsidR="00EC23DE">
        <w:t>challenge to</w:t>
      </w:r>
      <w:r w:rsidR="006F4EBD">
        <w:t xml:space="preserve"> existing TD models</w:t>
      </w:r>
      <w:r w:rsidR="00402D5D">
        <w:t xml:space="preserve"> is interval adaptation.  </w:t>
      </w:r>
      <w:proofErr w:type="spellStart"/>
      <w:r w:rsidR="00402D5D">
        <w:t>Fiorillo</w:t>
      </w:r>
      <w:proofErr w:type="spellEnd"/>
      <w:r w:rsidR="00402D5D">
        <w:t xml:space="preserve"> and </w:t>
      </w:r>
      <w:r w:rsidR="002C3D54">
        <w:t>colleagues</w:t>
      </w:r>
      <w:r w:rsidR="00402D5D">
        <w:t xml:space="preserve"> have </w:t>
      </w:r>
      <w:r w:rsidR="006C0A97">
        <w:t>found</w:t>
      </w:r>
      <w:r w:rsidR="00402D5D">
        <w:t xml:space="preserve"> that the </w:t>
      </w:r>
      <w:r w:rsidR="00DF5303">
        <w:t>precision</w:t>
      </w:r>
      <w:r w:rsidR="00402D5D">
        <w:t xml:space="preserve"> of timing in midbrain dopamine neurons scales with the mean CS-US interval (learned over hundreds of trials)</w:t>
      </w:r>
      <w:r w:rsidR="00DF5303">
        <w:t>, declining</w:t>
      </w:r>
      <w:r w:rsidR="00402D5D">
        <w:t xml:space="preserve"> as intervals increase </w:t>
      </w:r>
      <w:r w:rsidR="006C0A97">
        <w:fldChar w:fldCharType="begin"/>
      </w:r>
      <w:r w:rsidR="006C0A97">
        <w:instrText xml:space="preserve"> ADDIN ZOTERO_ITEM CSL_CITATION {"citationID":"1is26a1m7a","properties":{"formattedCitation":"(Fiorillo et al., 2008)","plainCitation":"(Fiorillo et al., 2008)"},"citationItems":[{"id":6204,"uris":["http://zotero.org/users/2207333/items/QTUSAKR7"],"uri":["http://zotero.org/users/2207333/items/QTUSAKR7"],"itemData":{"id":6204,"type":"article-journal","title":"The temporal precision of reward prediction in dopamine neurons","container-title":"Nature Neuroscience","page":"966-973","volume":"11","issue":"8","source":"www.nature.com","abstract":"Midbrain dopamine neurons are activated when reward is greater than predicted, and this error signal could teach target neurons both the value of reward and when it will occur. We used the dopamine error signal to measure how the expectation of reward was distributed over time. Animals were trained with fixed-duration intervals of 1–16 s between conditioned stimulus onset and reward. In contrast to the weak responses that have been observed after short intervals (1–2 s), activations to reward increased steeply and linearly with the logarithm of the interval. Results with varied stimulus-reward intervals suggest that the neural expectation was substantial after just half an interval had elapsed. Thus, the neural expectation of reward in these experiments was not highly precise and the precision declined sharply with interval duration. The neural precision of expectation appeared to be at least qualitatively similar to the precision of anticipatory licking behavior.","DOI":"10.1038/nn.2159","ISSN":"1097-6256","journalAbbreviation":"Nat Neurosci","language":"en","author":[{"family":"Fiorillo","given":"Christopher D."},{"family":"Newsome","given":"William T."},{"family":"Schultz","given":"Wolfram"}],"issued":{"date-parts":[["2008",8]]},"accessed":{"date-parts":[["2014",12,2]]}}}],"schema":"https://github.com/citation-style-language/schema/raw/master/csl-citation.json"} </w:instrText>
      </w:r>
      <w:r w:rsidR="006C0A97">
        <w:fldChar w:fldCharType="separate"/>
      </w:r>
      <w:r w:rsidR="006C0A97">
        <w:rPr>
          <w:noProof/>
        </w:rPr>
        <w:t>(Fiorillo et al., 2008)</w:t>
      </w:r>
      <w:r w:rsidR="006C0A97">
        <w:fldChar w:fldCharType="end"/>
      </w:r>
      <w:r w:rsidR="00402D5D">
        <w:t xml:space="preserve">.   </w:t>
      </w:r>
    </w:p>
    <w:p w14:paraId="0545263F" w14:textId="77777777" w:rsidR="002461A5" w:rsidRDefault="002461A5" w:rsidP="00B3556D"/>
    <w:p w14:paraId="0B6CE75E" w14:textId="67ACE117" w:rsidR="00664C47" w:rsidRPr="00672C53" w:rsidRDefault="00664C47" w:rsidP="00CE0B4B">
      <w:pPr>
        <w:pStyle w:val="Heading1"/>
      </w:pPr>
      <w:r w:rsidRPr="00672C53">
        <w:t>Instrumental conditioning: failures of TD and possible solutions</w:t>
      </w:r>
    </w:p>
    <w:p w14:paraId="6BF4B346" w14:textId="77777777" w:rsidR="00664C47" w:rsidRDefault="00664C47" w:rsidP="00B3556D"/>
    <w:p w14:paraId="75A6EA70" w14:textId="091D9C6B" w:rsidR="00C1264E" w:rsidRDefault="00645177" w:rsidP="00B3556D">
      <w:r>
        <w:t>In contrast to the</w:t>
      </w:r>
      <w:r w:rsidR="00C1264E">
        <w:t xml:space="preserve"> insights into the </w:t>
      </w:r>
      <w:r w:rsidR="00231228">
        <w:t>time-dependent</w:t>
      </w:r>
      <w:r w:rsidR="00B84409">
        <w:t xml:space="preserve"> associative representations </w:t>
      </w:r>
      <w:r w:rsidR="00231228">
        <w:t>during</w:t>
      </w:r>
      <w:r w:rsidR="00C1264E">
        <w:t xml:space="preserve"> </w:t>
      </w:r>
      <w:proofErr w:type="spellStart"/>
      <w:r>
        <w:t>Pavlovian</w:t>
      </w:r>
      <w:proofErr w:type="spellEnd"/>
      <w:r>
        <w:t xml:space="preserve"> conditioning</w:t>
      </w:r>
      <w:r w:rsidR="00CA32FD">
        <w:t xml:space="preserve">, </w:t>
      </w:r>
      <w:r w:rsidR="00FC1AB2">
        <w:t xml:space="preserve">the </w:t>
      </w:r>
      <w:r w:rsidR="005662CD">
        <w:t>formal models</w:t>
      </w:r>
      <w:r w:rsidR="00FC1AB2">
        <w:t xml:space="preserve"> of </w:t>
      </w:r>
      <w:r w:rsidR="00231228">
        <w:t>time-dependent representations governing</w:t>
      </w:r>
      <w:r w:rsidR="00D16AE8">
        <w:t xml:space="preserve"> instrumental </w:t>
      </w:r>
      <w:r w:rsidR="00DB06BB">
        <w:t xml:space="preserve">(action-reward) </w:t>
      </w:r>
      <w:r w:rsidR="00231228">
        <w:t xml:space="preserve">conditioning remain less well </w:t>
      </w:r>
      <w:r w:rsidR="00FC1AB2">
        <w:t>developed</w:t>
      </w:r>
      <w:r w:rsidR="00C1264E">
        <w:t>.</w:t>
      </w:r>
      <w:r w:rsidR="002E6D4D">
        <w:t xml:space="preserve">  </w:t>
      </w:r>
      <w:r w:rsidR="00CF7D63">
        <w:t xml:space="preserve">Instrumental contingencies present </w:t>
      </w:r>
      <w:r w:rsidR="00CC654C">
        <w:t xml:space="preserve">several additional challenges for a </w:t>
      </w:r>
      <w:proofErr w:type="gramStart"/>
      <w:r w:rsidR="0074134C">
        <w:t>reinforcement learning</w:t>
      </w:r>
      <w:proofErr w:type="gramEnd"/>
      <w:r w:rsidR="0074134C">
        <w:t xml:space="preserve"> model.  First, </w:t>
      </w:r>
      <w:r w:rsidR="00E67839">
        <w:t xml:space="preserve">the agent </w:t>
      </w:r>
      <w:r w:rsidR="00A23057">
        <w:t>selects</w:t>
      </w:r>
      <w:r w:rsidR="00E67839">
        <w:t xml:space="preserve"> </w:t>
      </w:r>
      <w:r w:rsidR="0074134C">
        <w:t>a temporally precise action</w:t>
      </w:r>
      <w:r w:rsidR="00A23057">
        <w:t xml:space="preserve"> instead of a temporally imprecise</w:t>
      </w:r>
      <w:ins w:id="9" w:author="Michael Hallquist" w:date="2015-02-10T15:20:00Z">
        <w:r w:rsidR="00616C06">
          <w:t xml:space="preserve"> CR</w:t>
        </w:r>
      </w:ins>
      <w:r w:rsidR="00A23057">
        <w:t xml:space="preserve"> </w:t>
      </w:r>
      <w:r w:rsidR="00A23057">
        <w:fldChar w:fldCharType="begin"/>
      </w:r>
      <w:r w:rsidR="00606DE2">
        <w:instrText xml:space="preserve"> ADDIN ZOTERO_ITEM CSL_CITATION {"citationID":"n5eT0TuB","properties":{"formattedCitation":"(Fiorillo et al., 2008, 2003)","plainCitation":"(Fiorillo et al., 2008, 2003)"},"citationItems":[{"id":6204,"uris":["http://zotero.org/users/2207333/items/QTUSAKR7"],"uri":["http://zotero.org/users/2207333/items/QTUSAKR7"],"itemData":{"id":6204,"type":"article-journal","title":"The temporal precision of reward prediction in dopamine neurons","container-title":"Nature Neuroscience","page":"966-973","volume":"11","issue":"8","source":"www.nature.com","abstract":"Midbrain dopamine neurons are activated when reward is greater than predicted, and this error signal could teach target neurons both the value of reward and when it will occur. We used the dopamine error signal to measure how the expectation of reward was distributed over time. Animals were trained with fixed-duration intervals of 1–16 s between conditioned stimulus onset and reward. In contrast to the weak responses that have been observed after short intervals (1–2 s), activations to reward increased steeply and linearly with the logarithm of the interval. Results with varied stimulus-reward intervals suggest that the neural expectation was substantial after just half an interval had elapsed. Thus, the neural expectation of reward in these experiments was not highly precise and the precision declined sharply with interval duration. The neural precision of expectation appeared to be at least qualitatively similar to the precision of anticipatory licking behavior.","DOI":"10.1038/nn.2159","ISSN":"1097-6256","journalAbbreviation":"Nat Neurosci","language":"en","author":[{"family":"Fiorillo","given":"Christopher D."},{"family":"Newsome","given":"William T."},{"family":"Schultz","given":"Wolfram"}],"issued":{"date-parts":[["2008",8]]},"accessed":{"date-parts":[["2014",12,2]]}}},{"id":13862,"uris":["http://zotero.org/users/3494/items/CFZ2WDKX"],"uri":["http://zotero.org/users/3494/items/CFZ2WDKX"],"itemData":{"id":13862,"type":"article-journal","title":"Discrete Coding of Reward Probability and Uncertainty by Dopamine Neurons","container-title":"Science","page":"1898-1902","volume":"299","issue":"5614","source":"www.sciencemag.org","abstract":"Uncertainty is critical in the measure of information and in assessing the accuracy of predictions. It is determined by probability P, being maximal at P = 0.5 and decreasing at higher and lower probabilities. Using distinct stimuli to indicate the probability of reward, we found that the phasic activation of dopamine neurons varied monotonically across the full range of probabilities, supporting past claims that this response codes the discrepancy between predicted and actual reward. In contrast, a previously unobserved response covaried with uncertainty and consisted of a gradual increase in activity until the potential time of reward. The coding of uncertainty suggests a possible role for dopamine signals in attention-based learning and risk-taking behavior.","DOI":"10.1126/science.1077349","ISSN":"0036-8075, 1095-9203","note":"PMID: 12649484","journalAbbreviation":"Science","language":"en","author":[{"family":"Fiorillo","given":"Christopher D."},{"family":"Tobler","given":"Philippe N."},{"family":"Schultz","given":"Wolfram"}],"issued":{"date-parts":[["2003",3,21]]},"accessed":{"date-parts":[["2014",3,19]]},"PMID":"12649484"}}],"schema":"https://github.com/citation-style-language/schema/raw/master/csl-citation.json"} </w:instrText>
      </w:r>
      <w:r w:rsidR="00A23057">
        <w:fldChar w:fldCharType="separate"/>
      </w:r>
      <w:r w:rsidR="00A23057">
        <w:rPr>
          <w:noProof/>
        </w:rPr>
        <w:t>(Fiorillo et al., 2008, 2003)</w:t>
      </w:r>
      <w:r w:rsidR="00A23057">
        <w:fldChar w:fldCharType="end"/>
      </w:r>
      <w:del w:id="10" w:author="Michael Hallquist" w:date="2015-02-10T15:20:00Z">
        <w:r w:rsidR="00A23057" w:rsidDel="00616C06">
          <w:delText xml:space="preserve"> </w:delText>
        </w:r>
        <w:r w:rsidR="00297E80" w:rsidDel="00616C06">
          <w:delText>CR</w:delText>
        </w:r>
      </w:del>
      <w:r w:rsidR="0074134C">
        <w:t xml:space="preserve">.  </w:t>
      </w:r>
      <w:r w:rsidR="003A6685">
        <w:t>Thus, t</w:t>
      </w:r>
      <w:r w:rsidR="001525DA">
        <w:t>he</w:t>
      </w:r>
      <w:r w:rsidR="00687E5C">
        <w:t xml:space="preserve"> model</w:t>
      </w:r>
      <w:r w:rsidR="001525DA">
        <w:t xml:space="preserve">’s </w:t>
      </w:r>
      <w:r w:rsidR="00687E5C" w:rsidRPr="005A0C65">
        <w:rPr>
          <w:i/>
        </w:rPr>
        <w:t>policy representation</w:t>
      </w:r>
      <w:r w:rsidR="003A6685" w:rsidRPr="005A0C65">
        <w:rPr>
          <w:i/>
        </w:rPr>
        <w:t xml:space="preserve"> </w:t>
      </w:r>
      <w:r w:rsidR="003A6685">
        <w:t>needs to</w:t>
      </w:r>
      <w:r w:rsidR="002917FE">
        <w:t xml:space="preserve"> precisely</w:t>
      </w:r>
      <w:r w:rsidR="003A6685">
        <w:t xml:space="preserve"> reflect </w:t>
      </w:r>
      <w:r w:rsidR="0031089D">
        <w:t>various actions available at each time point</w:t>
      </w:r>
      <w:r w:rsidR="00687E5C">
        <w:t xml:space="preserve">.  </w:t>
      </w:r>
      <w:r w:rsidR="00622127">
        <w:t>Next</w:t>
      </w:r>
      <w:r w:rsidR="00687E5C">
        <w:t>,</w:t>
      </w:r>
      <w:r w:rsidR="001525DA">
        <w:t xml:space="preserve"> while stimulus-reward</w:t>
      </w:r>
      <w:ins w:id="11" w:author="Michael Hallquist" w:date="2015-02-10T15:21:00Z">
        <w:r w:rsidR="00616C06">
          <w:t xml:space="preserve"> </w:t>
        </w:r>
        <w:proofErr w:type="spellStart"/>
        <w:r w:rsidR="00616C06">
          <w:t>Pavlovian</w:t>
        </w:r>
      </w:ins>
      <w:proofErr w:type="spellEnd"/>
      <w:r w:rsidR="001525DA">
        <w:t xml:space="preserve"> contingencies are experienced passively, </w:t>
      </w:r>
      <w:del w:id="12" w:author="Michael Hallquist" w:date="2015-02-10T15:21:00Z">
        <w:r w:rsidR="00C77345" w:rsidDel="00616C06">
          <w:delText xml:space="preserve">the </w:delText>
        </w:r>
      </w:del>
      <w:ins w:id="13" w:author="Michael Hallquist" w:date="2015-02-10T15:21:00Z">
        <w:r w:rsidR="00616C06">
          <w:t xml:space="preserve">an instrumental </w:t>
        </w:r>
      </w:ins>
      <w:r w:rsidR="00C77345">
        <w:t xml:space="preserve">agent has to </w:t>
      </w:r>
      <w:r w:rsidR="00D37948">
        <w:t xml:space="preserve">actively </w:t>
      </w:r>
      <w:r w:rsidR="00D43004" w:rsidRPr="000C733D">
        <w:rPr>
          <w:i/>
        </w:rPr>
        <w:t xml:space="preserve">explore </w:t>
      </w:r>
      <w:r w:rsidR="000C733D">
        <w:t>available actions at various time points</w:t>
      </w:r>
      <w:r w:rsidR="00C77345">
        <w:t xml:space="preserve"> to </w:t>
      </w:r>
      <w:r w:rsidR="000C733D">
        <w:t>uncover</w:t>
      </w:r>
      <w:r w:rsidR="00C77345">
        <w:t xml:space="preserve"> an action-reward contingency.</w:t>
      </w:r>
      <w:r w:rsidR="00687E5C">
        <w:t xml:space="preserve"> </w:t>
      </w:r>
      <w:r w:rsidR="000C733D">
        <w:t xml:space="preserve"> </w:t>
      </w:r>
      <w:r w:rsidR="00566189">
        <w:t xml:space="preserve">Finally, </w:t>
      </w:r>
      <w:r w:rsidR="00696144">
        <w:t xml:space="preserve">inaction or waiting incurs an </w:t>
      </w:r>
      <w:r w:rsidR="00696144" w:rsidRPr="005A0C65">
        <w:rPr>
          <w:i/>
        </w:rPr>
        <w:t>opportunity cost</w:t>
      </w:r>
      <w:r w:rsidR="00EA77CE">
        <w:t xml:space="preserve">, which a model should aim to minimize. </w:t>
      </w:r>
      <w:r w:rsidR="00CC6A52">
        <w:t xml:space="preserve"> These challenges are </w:t>
      </w:r>
      <w:r w:rsidR="00D07F4D">
        <w:t xml:space="preserve">illustrated by two </w:t>
      </w:r>
      <w:r w:rsidR="00592772">
        <w:t xml:space="preserve">human experiments: the Clock Task </w:t>
      </w:r>
      <w:r w:rsidR="00592772">
        <w:fldChar w:fldCharType="begin"/>
      </w:r>
      <w:r w:rsidR="00513D37">
        <w:instrText xml:space="preserve"> ADDIN ZOTERO_ITEM CSL_CITATION {"citationID":"24hmdqglgn","properties":{"formattedCitation":"(Moustafa, Cohen, Sherman, &amp; Frank, 2008)","plainCitation":"(Moustafa, Cohen, Sherman, &amp; Frank, 2008)"},"citationItems":[{"id":3903,"uris":["http://zotero.org/users/2207333/items/S6W9EI8Z"],"uri":["http://zotero.org/users/2207333/items/S6W9EI8Z"],"itemData":{"id":3903,"type":"article-journal","title":"A role for dopamine in temporal decision making and reward maximization in parkinsonism","container-title":"Journal of Neuroscience","page":"12294-304","volume":"19","issue":"28","abstract":"Converging evidence implicates striatal dopamine (DA) in reinforcement learning, such that DA increases enhance \"Go learning\" to pursue actions with rewarding outcomes, whereas DA decreases enhance \"NoGo learning\" to avoid non-rewarding actions. Here we test whether these effects apply to the response time domain. We employ a novel paradigm which requires the adjustment of response times to a single response. Reward probability varies as a function of response time, whereas reward magnitude changes in the opposite direction. In the control condition, these factors exactly cancel, such that the expected value across time is constant (CEV). In two other conditions, expected value increases (IEV) or decreases (DEV), such that reward maximization requires either speeding up (Go learning) or slowing down (NoGo learning) relative to the CEV condition. We tested patients with Parkinson's disease (depleted striatal DA levels) on and off dopaminergic medication, compared with age-matched controls. While medicated, patients were better at speeding up in the DEV relative to CEV conditions. Conversely, nonmedicated patients were better at slowing down to maximize reward in the IEV condition. These effects of DA manipulation on cumulative Go/NoGo response time adaptation were captured with our a priori computational model of the basal ganglia, previously applied only to forced-choice tasks. There were also robust trial-to-trial changes in response time, but these single trial adaptations were not affected by disease or medication and are posited to rely on extrastriatal, possibly prefrontal, structures.","DOI":"10.1523/JNEUROSCI.3116-08.2008","shortTitle":"A role for dopamine in temporal decision making and reward maximization in parkinsonism","author":[{"family":"Moustafa","given":"A. A."},{"family":"Cohen","given":"M. X."},{"family":"Sherman","given":"S. J."},{"family":"Frank","given":"M. J."}],"issued":{"date-parts":[["2008"]]}}}],"schema":"https://github.com/citation-style-language/schema/raw/master/csl-citation.json"} </w:instrText>
      </w:r>
      <w:r w:rsidR="00592772">
        <w:fldChar w:fldCharType="separate"/>
      </w:r>
      <w:r w:rsidR="00513D37">
        <w:rPr>
          <w:noProof/>
        </w:rPr>
        <w:t>(Moustafa, Cohen, Sherman, &amp; Frank, 2008)</w:t>
      </w:r>
      <w:r w:rsidR="00592772">
        <w:fldChar w:fldCharType="end"/>
      </w:r>
      <w:r w:rsidR="00592772">
        <w:t xml:space="preserve"> and the Willingness</w:t>
      </w:r>
      <w:r w:rsidR="00696144">
        <w:t xml:space="preserve"> </w:t>
      </w:r>
      <w:r w:rsidR="00592772">
        <w:t>to Wait Task</w:t>
      </w:r>
      <w:r w:rsidR="00656902">
        <w:t xml:space="preserve"> </w:t>
      </w:r>
      <w:r w:rsidR="009F707A">
        <w:fldChar w:fldCharType="begin"/>
      </w:r>
      <w:r w:rsidR="006E55A4">
        <w:instrText xml:space="preserve"> ADDIN ZOTERO_ITEM CSL_CITATION {"citationID":"inoqnr4dv","properties":{"formattedCitation":"(McGuire &amp; Kable, 2012)","plainCitation":"(McGuire &amp; Kable, 2012)"},"citationItems":[{"id":12444,"uris":["http://zotero.org/users/2207333/items/DNT7IRUW"],"uri":["http://zotero.org/users/2207333/items/DNT7IRUW"],"itemData":{"id":12444,"type":"article-journal","title":"Decision makers calibrate behavioral persistence on the basis of time-interval experience","container-title":"Cognition","page":"216–226","volume":"124","issue":"2","source":"Google Scholar","author":[{"family":"McGuire","given":"Joseph T."},{"family":"Kable","given":"Joseph W."}],"issued":{"date-parts":[["2012"]]},"accessed":{"date-parts":[["2015",1,21]],"season":"16:15:10"}}}],"schema":"https://github.com/citation-style-language/schema/raw/master/csl-citation.json"} </w:instrText>
      </w:r>
      <w:r w:rsidR="009F707A">
        <w:fldChar w:fldCharType="separate"/>
      </w:r>
      <w:r w:rsidR="009F707A">
        <w:rPr>
          <w:noProof/>
        </w:rPr>
        <w:t>(McGuire &amp; Kable, 2012)</w:t>
      </w:r>
      <w:r w:rsidR="009F707A">
        <w:fldChar w:fldCharType="end"/>
      </w:r>
      <w:r w:rsidR="00513D37">
        <w:t>.</w:t>
      </w:r>
      <w:r w:rsidR="00592772">
        <w:t xml:space="preserve">  </w:t>
      </w:r>
      <w:r w:rsidR="00525C06">
        <w:t xml:space="preserve"> </w:t>
      </w:r>
      <w:r w:rsidR="005030B4">
        <w:t xml:space="preserve">As outlined </w:t>
      </w:r>
      <w:r w:rsidR="002D0CE8">
        <w:t xml:space="preserve">in </w:t>
      </w:r>
      <w:r w:rsidR="005030B4">
        <w:t>our brief review below,</w:t>
      </w:r>
      <w:r w:rsidR="009F707A">
        <w:t xml:space="preserve"> </w:t>
      </w:r>
      <w:r w:rsidR="00770407">
        <w:t xml:space="preserve">significant progress has been made in modeling </w:t>
      </w:r>
      <w:r w:rsidR="00770407" w:rsidRPr="00770407">
        <w:rPr>
          <w:i/>
        </w:rPr>
        <w:t>strategic exploration</w:t>
      </w:r>
      <w:r w:rsidR="001B1FE2">
        <w:t xml:space="preserve"> of time-dependent contingencies</w:t>
      </w:r>
      <w:r w:rsidR="006E55A4">
        <w:t xml:space="preserve"> </w:t>
      </w:r>
      <w:r w:rsidR="005F0F17">
        <w:fldChar w:fldCharType="begin"/>
      </w:r>
      <w:r w:rsidR="005F0F17">
        <w:instrText xml:space="preserve"> ADDIN ZOTERO_ITEM CSL_CITATION {"citationID":"1qa5blk5r7","properties":{"formattedCitation":"(Badre, Doll, Long, &amp; Frank, 2012)","plainCitation":"(Badre, Doll, Long, &amp; Frank, 2012)"},"citationItems":[{"id":12455,"uris":["http://zotero.org/users/2207333/items/FC2AE5GU"],"uri":["http://zotero.org/users/2207333/items/FC2AE5GU"],"itemData":{"id":12455,"type":"article-journal","title":"Rostrolateral prefrontal cortex and individual differences in uncertainty-driven exploration","container-title":"Neuron","page":"595–607","volume":"73","issue":"3","source":"Google Scholar","author":[{"family":"Badre","given":"David"},{"family":"Doll","given":"Bradley B."},{"family":"Long","given":"Nicole M."},{"family":"Frank","given":"Michael J."}],"issued":{"date-parts":[["2012"]]},"accessed":{"date-parts":[["2015",1,22]],"season":"19:34:11"}}}],"schema":"https://github.com/citation-style-language/schema/raw/master/csl-citation.json"} </w:instrText>
      </w:r>
      <w:r w:rsidR="005F0F17">
        <w:fldChar w:fldCharType="separate"/>
      </w:r>
      <w:r w:rsidR="005F0F17">
        <w:rPr>
          <w:noProof/>
        </w:rPr>
        <w:t>(Badre, Doll, Long, &amp; Frank, 2012)</w:t>
      </w:r>
      <w:r w:rsidR="005F0F17">
        <w:fldChar w:fldCharType="end"/>
      </w:r>
      <w:r w:rsidR="005030B4">
        <w:t>.</w:t>
      </w:r>
      <w:r w:rsidR="00770407">
        <w:t xml:space="preserve">  However, </w:t>
      </w:r>
      <w:r w:rsidR="00160319">
        <w:t xml:space="preserve">no model </w:t>
      </w:r>
      <w:r w:rsidR="0038229F">
        <w:t xml:space="preserve">solutions to the problems of </w:t>
      </w:r>
      <w:r w:rsidR="00285E36">
        <w:t xml:space="preserve">temporal </w:t>
      </w:r>
      <w:r w:rsidR="003A578D" w:rsidRPr="00285E36">
        <w:rPr>
          <w:i/>
        </w:rPr>
        <w:t>policy representation</w:t>
      </w:r>
      <w:r w:rsidR="00770407" w:rsidRPr="00285E36">
        <w:rPr>
          <w:i/>
        </w:rPr>
        <w:t xml:space="preserve"> </w:t>
      </w:r>
      <w:r w:rsidR="00487AD2">
        <w:t xml:space="preserve">and </w:t>
      </w:r>
      <w:r w:rsidR="00656CB7" w:rsidRPr="00285E36">
        <w:rPr>
          <w:i/>
        </w:rPr>
        <w:t>opportunity cost</w:t>
      </w:r>
      <w:r w:rsidR="00656CB7">
        <w:t xml:space="preserve"> remain elusive. </w:t>
      </w:r>
      <w:r w:rsidR="000C733D">
        <w:t xml:space="preserve"> </w:t>
      </w:r>
      <w:r w:rsidR="0043474E">
        <w:t>Against this</w:t>
      </w:r>
      <w:r w:rsidR="00963271">
        <w:t xml:space="preserve"> backdrop, we developed a</w:t>
      </w:r>
      <w:r w:rsidR="0043474E">
        <w:t xml:space="preserve"> </w:t>
      </w:r>
      <w:r w:rsidR="00963271">
        <w:t>new</w:t>
      </w:r>
      <w:r w:rsidR="0043474E">
        <w:t xml:space="preserve"> model of </w:t>
      </w:r>
      <w:r w:rsidR="006A0E80">
        <w:t>exploration and exploitation of time-depen</w:t>
      </w:r>
      <w:r w:rsidR="001F10F4">
        <w:t xml:space="preserve">dent instrumental contingencies. </w:t>
      </w:r>
    </w:p>
    <w:p w14:paraId="16F35526" w14:textId="77777777" w:rsidR="006E1C9F" w:rsidRDefault="006E1C9F" w:rsidP="00B3556D"/>
    <w:p w14:paraId="0BC4878D" w14:textId="2B2A3D2E" w:rsidR="00417E2B" w:rsidRDefault="006E1C9F" w:rsidP="00B3556D">
      <w:commentRangeStart w:id="14"/>
      <w:r>
        <w:t xml:space="preserve">[An additional </w:t>
      </w:r>
      <w:commentRangeEnd w:id="14"/>
      <w:r w:rsidR="00B56523">
        <w:rPr>
          <w:rStyle w:val="CommentReference"/>
        </w:rPr>
        <w:commentReference w:id="14"/>
      </w:r>
      <w:r>
        <w:t xml:space="preserve">consideration in </w:t>
      </w:r>
      <w:r w:rsidR="00210FC7">
        <w:t>conceptualizing time-varying instrumental learning is whether</w:t>
      </w:r>
      <w:r w:rsidR="00417E2B">
        <w:t xml:space="preserve"> the environment approximates a free operant paradigm in which the agent is able to make a series of choices </w:t>
      </w:r>
      <w:r w:rsidR="00C3108D">
        <w:t xml:space="preserve">that are reinforced probabilistically over a fixed amount time compared to an environment in which a fixed number of trials of finite length (e.g., 4 seconds) occur and the agent makes a single response for each trial. In the former case, </w:t>
      </w:r>
      <w:r w:rsidR="00902B73">
        <w:t xml:space="preserve">opportunity cost may play a more significant role because waiting longer to emit a single response may result in </w:t>
      </w:r>
      <w:r w:rsidR="00B56523">
        <w:t xml:space="preserve">a smaller </w:t>
      </w:r>
      <w:r w:rsidR="00902B73">
        <w:t xml:space="preserve">cumulative </w:t>
      </w:r>
      <w:r w:rsidR="00B56523">
        <w:t xml:space="preserve">gain than emitting several quick responses. Said differently, in free operant environments where reward contingencies vary in time, </w:t>
      </w:r>
      <w:commentRangeStart w:id="15"/>
      <w:r w:rsidR="00B56523">
        <w:t>the agent’s goal is to learn how to maximize total reward over the entire experimental session (e.g., 10 minutes), not how to maximize the magnitude of each individual outcome.</w:t>
      </w:r>
      <w:commentRangeEnd w:id="15"/>
      <w:r w:rsidR="002874FC">
        <w:rPr>
          <w:rStyle w:val="CommentReference"/>
        </w:rPr>
        <w:commentReference w:id="15"/>
      </w:r>
      <w:r w:rsidR="00B56523">
        <w:t>]</w:t>
      </w:r>
    </w:p>
    <w:p w14:paraId="775C5A45" w14:textId="77777777" w:rsidR="00C1264E" w:rsidRDefault="00C1264E" w:rsidP="00B3556D"/>
    <w:p w14:paraId="196C20E3" w14:textId="1A4D80DA" w:rsidR="00F27D63" w:rsidRPr="007963B3" w:rsidRDefault="007963B3" w:rsidP="00B3556D">
      <w:pPr>
        <w:rPr>
          <w:u w:val="single"/>
        </w:rPr>
      </w:pPr>
      <w:r w:rsidRPr="007963B3">
        <w:rPr>
          <w:u w:val="single"/>
        </w:rPr>
        <w:t>Example 1: Clock task</w:t>
      </w:r>
    </w:p>
    <w:p w14:paraId="30933463" w14:textId="77777777" w:rsidR="007963B3" w:rsidRDefault="007963B3" w:rsidP="00B3556D"/>
    <w:p w14:paraId="13F80948" w14:textId="63AA3A60" w:rsidR="007963B3" w:rsidRDefault="007963B3" w:rsidP="00B3556D">
      <w:r>
        <w:t xml:space="preserve">The first example of an </w:t>
      </w:r>
      <w:r w:rsidR="006E1C9F">
        <w:t>instrumental task in which the action-reward contingency varies</w:t>
      </w:r>
      <w:r w:rsidR="00210FC7">
        <w:t xml:space="preserve"> in time is drawn from the work of Michael Frank and colleagues</w:t>
      </w:r>
      <w:r w:rsidR="00B56523">
        <w:t xml:space="preserve"> who initially focused on the ability of patients with Parkinson’s disease to learn to speed </w:t>
      </w:r>
      <w:r w:rsidR="0014787F">
        <w:t>or</w:t>
      </w:r>
      <w:r w:rsidR="00B56523">
        <w:t xml:space="preserve"> slow response times on the basis of time-varying instrumental feedback </w:t>
      </w:r>
      <w:r w:rsidR="00B56523">
        <w:fldChar w:fldCharType="begin"/>
      </w:r>
      <w:r w:rsidR="00B56523">
        <w:instrText xml:space="preserve"> ADDIN ZOTERO_ITEM CSL_CITATION {"citationID":"1fj2ofl7pe","properties":{"formattedCitation":"(Moustafa et al., 2008)","plainCitation":"(Moustafa et al., 2008)"},"citationItems":[{"id":"RVmOPZ7y/I36Qil2B","uris":["http://zotero.org/users/2207333/items/S6W9EI8Z"],"uri":["http://zotero.org/users/2207333/items/S6W9EI8Z"],"itemData":{"id":"RVmOPZ7y/I36Qil2B","type":"article-journal","title":"A role for dopamine in temporal decision making and reward maximization in parkinsonism","container-title":"Journal of Neuroscience","page":"12294-304","volume":"19","issue":"28","abstract":"Converging evidence implicates striatal dopamine (DA) in reinforcement learning, such that DA increases enhance \"Go learning\" to pursue actions with rewarding outcomes, whereas DA decreases enhance \"NoGo learning\" to avoid non-rewarding actions. Here we test whether these effects apply to the response time domain. We employ a novel paradigm which requires the adjustment of response times to a single response. Reward probability varies as a function of response time, whereas reward magnitude changes in the opposite direction. In the control condition, these factors exactly cancel, such that the expected value across time is constant (CEV). In two other conditions, expected value increases (IEV) or decreases (DEV), such that reward maximization requires either speeding up (Go learning) or slowing down (NoGo learning) relative to the CEV condition. We tested patients with Parkinson's disease (depleted striatal DA levels) on and off dopaminergic medication, compared with age-matched controls. While medicated, patients were better at speeding up in the DEV relative to CEV conditions. Conversely, nonmedicated patients were better at slowing down to maximize reward in the IEV condition. These effects of DA manipulation on cumulative Go/NoGo response time adaptation were captured with our a priori computational model of the basal ganglia, previously applied only to forced-choice tasks. There were also robust trial-to-trial changes in response time, but these single trial adaptations were not affected by disease or medication and are posited to rely on extrastriatal, possibly prefrontal, structures.","DOI":"10.1523/JNEUROSCI.3116-08.2008","shortTitle":"A role for dopamine in temporal decision making and reward maximization in parkinsonism","author":[{"family":"Moustafa","given":"A. A."},{"family":"Cohen","given":"M. X."},{"family":"Sherman","given":"S. J."},{"family":"Frank","given":"M. J."}],"issued":{"year":2008},"page-first":"12294","title-short":"A role for dopamine in temporal decision making and reward maximization in parkinsonism","container-title-short":"J. Neurosci."}}],"schema":"https://github.com/citation-style-language/schema/raw/master/csl-citation.json"} </w:instrText>
      </w:r>
      <w:r w:rsidR="00B56523">
        <w:fldChar w:fldCharType="separate"/>
      </w:r>
      <w:r w:rsidR="00B56523">
        <w:rPr>
          <w:noProof/>
        </w:rPr>
        <w:t>(Moustafa et al., 2008)</w:t>
      </w:r>
      <w:r w:rsidR="00B56523">
        <w:fldChar w:fldCharType="end"/>
      </w:r>
      <w:r w:rsidR="00B56523">
        <w:t xml:space="preserve">. </w:t>
      </w:r>
      <w:commentRangeStart w:id="16"/>
      <w:r w:rsidR="00B56523">
        <w:t xml:space="preserve">In our adaptation </w:t>
      </w:r>
      <w:commentRangeEnd w:id="16"/>
      <w:r w:rsidR="00A9223B">
        <w:rPr>
          <w:rStyle w:val="CommentReference"/>
        </w:rPr>
        <w:commentReference w:id="16"/>
      </w:r>
      <w:r w:rsidR="00B56523">
        <w:t>of the clock task,</w:t>
      </w:r>
      <w:r w:rsidR="00BD081E">
        <w:t xml:space="preserve"> for each trial</w:t>
      </w:r>
      <w:r w:rsidR="00B56523">
        <w:t xml:space="preserve"> participants </w:t>
      </w:r>
      <w:r w:rsidR="00BD081E">
        <w:t xml:space="preserve">view a ball that revolves around a central stimulus over the course of 4 seconds. Participants can press a button at any time to stop the ball’s rotation to receive a probabilistic reward depending on the time of their response. The time-varying reward schedule is consistent within each block of 50 trials and is derived from functions that are monotonically increasing, decreasing, or flat. In the increasing condition (IEV), the expected reward increases with time such that it is optimal to wait as long as possible to press the button. In the decreasing condition (DEV), by comparison, faster responses are associated with higher expected rewards. There are two constant expected value conditions (CEV and CEVR) in which </w:t>
      </w:r>
    </w:p>
    <w:p w14:paraId="635A07B1" w14:textId="40BC1247" w:rsidR="00B56523" w:rsidRDefault="00B56523" w:rsidP="00B3556D"/>
    <w:p w14:paraId="06B08542" w14:textId="18222771" w:rsidR="00B56523" w:rsidRDefault="00BD081E" w:rsidP="00B3556D">
      <w:r>
        <w:rPr>
          <w:noProof/>
        </w:rPr>
        <mc:AlternateContent>
          <mc:Choice Requires="wpg">
            <w:drawing>
              <wp:anchor distT="0" distB="0" distL="114300" distR="114300" simplePos="0" relativeHeight="251659264" behindDoc="0" locked="0" layoutInCell="1" allowOverlap="1" wp14:anchorId="714FD11F" wp14:editId="3DE780B6">
                <wp:simplePos x="0" y="0"/>
                <wp:positionH relativeFrom="column">
                  <wp:posOffset>2540</wp:posOffset>
                </wp:positionH>
                <wp:positionV relativeFrom="paragraph">
                  <wp:posOffset>0</wp:posOffset>
                </wp:positionV>
                <wp:extent cx="4454525" cy="2743200"/>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4454525" cy="2743200"/>
                          <a:chOff x="0" y="0"/>
                          <a:chExt cx="4454525" cy="2743200"/>
                        </a:xfrm>
                      </wpg:grpSpPr>
                      <pic:pic xmlns:pic="http://schemas.openxmlformats.org/drawingml/2006/picture">
                        <pic:nvPicPr>
                          <pic:cNvPr id="2" name="Picture 2" descr="Macintosh HD:Users:michael:Dropbox:Hallquist_K01:Products:Flux 2014 Emo Clock Poster:emoclock_paradigm.pdf"/>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4525" cy="2412365"/>
                          </a:xfrm>
                          <a:prstGeom prst="rect">
                            <a:avLst/>
                          </a:prstGeom>
                          <a:noFill/>
                          <a:ln>
                            <a:noFill/>
                          </a:ln>
                        </pic:spPr>
                      </pic:pic>
                      <wps:wsp>
                        <wps:cNvPr id="3" name="Text Box 3"/>
                        <wps:cNvSpPr txBox="1"/>
                        <wps:spPr>
                          <a:xfrm>
                            <a:off x="734060" y="2400300"/>
                            <a:ext cx="298640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15BA4C" w14:textId="2BB73C50" w:rsidR="0052574E" w:rsidRPr="00BD081E" w:rsidRDefault="0052574E">
                              <w:pPr>
                                <w:rPr>
                                  <w:rFonts w:ascii="Arial" w:hAnsi="Arial"/>
                                  <w:b/>
                                </w:rPr>
                              </w:pPr>
                              <w:r w:rsidRPr="00BD081E">
                                <w:rPr>
                                  <w:rFonts w:ascii="Arial" w:hAnsi="Arial"/>
                                  <w:b/>
                                </w:rPr>
                                <w:t>Figure X. Schematic of clock paradigm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 o:spid="_x0000_s1026" style="position:absolute;margin-left:.2pt;margin-top:0;width:350.75pt;height:3in;z-index:251659264" coordsize="4454525,27432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michael:Dropbox:Hallquist_K01:Products:Flux 2014 Emo Clock Poster:emoclock_paradigm.pdf" style="position:absolute;width:4454525;height:2412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r&#10;JEbCAAAA2gAAAA8AAABkcnMvZG93bnJldi54bWxEj0FrAjEUhO8F/0N4grearYKU1exSCoLaXqoi&#10;Hp/J283Szcuyibr9941Q6HGYmW+YVTm4VtyoD41nBS/TDASx9qbhWsHxsH5+BREissHWMyn4oQBl&#10;MXpaYW78nb/oto+1SBAOOSqwMXa5lEFbchimviNOXuV7hzHJvpamx3uCu1bOsmwhHTacFix29G5J&#10;f++vTkG1/jxuq8u82Z0/7IlD1KeD10pNxsPbEkSkIf6H/9obo2AGjyvpBsji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KyRGwgAAANoAAAAPAAAAAAAAAAAAAAAAAJwCAABk&#10;cnMvZG93bnJldi54bWxQSwUGAAAAAAQABAD3AAAAiwMAAAAA&#10;">
                  <v:imagedata r:id="rId10" o:title="emoclock_paradigm.pdf"/>
                  <v:path arrowok="t"/>
                </v:shape>
                <v:shapetype id="_x0000_t202" coordsize="21600,21600" o:spt="202" path="m0,0l0,21600,21600,21600,21600,0xe">
                  <v:stroke joinstyle="miter"/>
                  <v:path gradientshapeok="t" o:connecttype="rect"/>
                </v:shapetype>
                <v:shape id="Text Box 3" o:spid="_x0000_s1028" type="#_x0000_t202" style="position:absolute;left:734060;top:2400300;width:298640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8BWMxQAA&#10;ANoAAAAPAAAAZHJzL2Rvd25yZXYueG1sRI9Ba8JAFITvQv/D8gq9SN0YQSR1FWlpESqWag89PrPP&#10;JDb7NuyuMfXXu4LgcZiZb5jpvDO1aMn5yrKC4SABQZxbXXGh4Gf7/jwB4QOyxtoyKfgnD/PZQ2+K&#10;mbYn/qZ2EwoRIewzVFCG0GRS+rwkg35gG+Lo7a0zGKJ0hdQOTxFuapkmyVgarDgulNjQa0n53+Zo&#10;FJy/3Mqm6epjuPsdVW146x/Wn2ulnh67xQuIQF24h2/tpVYwguuVeAPk7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PwFYzFAAAA2gAAAA8AAAAAAAAAAAAAAAAAlwIAAGRycy9k&#10;b3ducmV2LnhtbFBLBQYAAAAABAAEAPUAAACJAwAAAAA=&#10;" filled="f" stroked="f">
                  <v:textbox>
                    <w:txbxContent>
                      <w:p w14:paraId="4E15BA4C" w14:textId="2BB73C50" w:rsidR="0052574E" w:rsidRPr="00BD081E" w:rsidRDefault="0052574E">
                        <w:pPr>
                          <w:rPr>
                            <w:rFonts w:ascii="Arial" w:hAnsi="Arial"/>
                            <w:b/>
                          </w:rPr>
                        </w:pPr>
                        <w:r w:rsidRPr="00BD081E">
                          <w:rPr>
                            <w:rFonts w:ascii="Arial" w:hAnsi="Arial"/>
                            <w:b/>
                          </w:rPr>
                          <w:t>Figure X. Schematic of clock paradigm</w:t>
                        </w:r>
                      </w:p>
                    </w:txbxContent>
                  </v:textbox>
                </v:shape>
                <w10:wrap type="square"/>
              </v:group>
            </w:pict>
          </mc:Fallback>
        </mc:AlternateContent>
      </w:r>
    </w:p>
    <w:p w14:paraId="4733FD8F" w14:textId="77777777" w:rsidR="007963B3" w:rsidRDefault="007963B3" w:rsidP="00B3556D"/>
    <w:p w14:paraId="03B6F9F9" w14:textId="77777777" w:rsidR="00BD081E" w:rsidRDefault="00BD081E" w:rsidP="00B3556D"/>
    <w:p w14:paraId="1DA068E7" w14:textId="77777777" w:rsidR="00BD081E" w:rsidRDefault="00BD081E" w:rsidP="00B3556D"/>
    <w:p w14:paraId="2DE5162C" w14:textId="77777777" w:rsidR="00BD081E" w:rsidRDefault="00BD081E" w:rsidP="00B3556D"/>
    <w:p w14:paraId="48906EED" w14:textId="77777777" w:rsidR="00BD081E" w:rsidRDefault="00BD081E" w:rsidP="00B3556D"/>
    <w:p w14:paraId="67FC44E0" w14:textId="77777777" w:rsidR="00BD081E" w:rsidRDefault="00BD081E" w:rsidP="00B3556D"/>
    <w:p w14:paraId="53EB29DA" w14:textId="77777777" w:rsidR="00BD081E" w:rsidRDefault="00BD081E" w:rsidP="00B3556D"/>
    <w:p w14:paraId="7FB18049" w14:textId="77777777" w:rsidR="00BD081E" w:rsidRDefault="00BD081E" w:rsidP="00B3556D"/>
    <w:p w14:paraId="57936688" w14:textId="77777777" w:rsidR="00BD081E" w:rsidRDefault="00BD081E" w:rsidP="00B3556D"/>
    <w:p w14:paraId="4CD14C8B" w14:textId="77777777" w:rsidR="00BD081E" w:rsidRDefault="00BD081E" w:rsidP="00B3556D"/>
    <w:p w14:paraId="147241DF" w14:textId="77777777" w:rsidR="00BD081E" w:rsidRDefault="00BD081E" w:rsidP="00B3556D"/>
    <w:p w14:paraId="7E55C586" w14:textId="77777777" w:rsidR="00BD081E" w:rsidRDefault="00BD081E" w:rsidP="00B3556D"/>
    <w:p w14:paraId="3B87AAC1" w14:textId="06011BC6" w:rsidR="00BD081E" w:rsidRDefault="00BD081E" w:rsidP="00B3556D"/>
    <w:p w14:paraId="5EAE785E" w14:textId="77777777" w:rsidR="00BD081E" w:rsidRDefault="00BD081E" w:rsidP="00B3556D"/>
    <w:p w14:paraId="664C8836" w14:textId="77777777" w:rsidR="00BD081E" w:rsidRDefault="00BD081E" w:rsidP="00B3556D"/>
    <w:p w14:paraId="1B557C27" w14:textId="2384CB8A" w:rsidR="00BD081E" w:rsidRDefault="00BD081E" w:rsidP="00B3556D">
      <w:r>
        <w:t xml:space="preserve">To date, Frank and colleagues have published several papers that extend this paradigm to characterize response time adaptation in Parkinson’s disease </w:t>
      </w:r>
      <w:r w:rsidR="00606DE2">
        <w:fldChar w:fldCharType="begin"/>
      </w:r>
      <w:r w:rsidR="00606DE2">
        <w:instrText xml:space="preserve"> ADDIN ZOTERO_ITEM CSL_CITATION {"citationID":"4tgk5gieg","properties":{"formattedCitation":"(Moustafa et al., 2008)","plainCitation":"(Moustafa et al., 2008)"},"citationItems":[{"id":"RVmOPZ7y/I36Qil2B","uris":["http://zotero.org/users/2207333/items/S6W9EI8Z"],"uri":["http://zotero.org/users/2207333/items/S6W9EI8Z"],"itemData":{"id":"RVmOPZ7y/I36Qil2B","type":"article-journal","title":"A role for dopamine in temporal decision making and reward maximization in parkinsonism","container-title":"Journal of Neuroscience","page":"12294-304","volume":"19","issue":"28","abstract":"Converging evidence implicates striatal dopamine (DA) in reinforcement learning, such that DA increases enhance \"Go learning\" to pursue actions with rewarding outcomes, whereas DA decreases enhance \"NoGo learning\" to avoid non-rewarding actions. Here we test whether these effects apply to the response time domain. We employ a novel paradigm which requires the adjustment of response times to a single response. Reward probability varies as a function of response time, whereas reward magnitude changes in the opposite direction. In the control condition, these factors exactly cancel, such that the expected value across time is constant (CEV). In two other conditions, expected value increases (IEV) or decreases (DEV), such that reward maximization requires either speeding up (Go learning) or slowing down (NoGo learning) relative to the CEV condition. We tested patients with Parkinson's disease (depleted striatal DA levels) on and off dopaminergic medication, compared with age-matched controls. While medicated, patients were better at speeding up in the DEV relative to CEV conditions. Conversely, nonmedicated patients were better at slowing down to maximize reward in the IEV condition. These effects of DA manipulation on cumulative Go/NoGo response time adaptation were captured with our a priori computational model of the basal ganglia, previously applied only to forced-choice tasks. There were also robust trial-to-trial changes in response time, but these single trial adaptations were not affected by disease or medication and are posited to rely on extrastriatal, possibly prefrontal, structures.","DOI":"10.1523/JNEUROSCI.3116-08.2008","shortTitle":"A role for dopamine in temporal decision making and reward maximization in parkinsonism","author":[{"family":"Moustafa","given":"A. A."},{"family":"Cohen","given":"M. X."},{"family":"Sherman","given":"S. J."},{"family":"Frank","given":"M. J."}],"issued":{"year":2008},"page-first":"12294","title-short":"A role for dopamine in temporal decision making and reward maximization in parkinsonism","container-title-short":"J. Neurosci."}}],"schema":"https://github.com/citation-style-language/schema/raw/master/csl-citation.json"} </w:instrText>
      </w:r>
      <w:r w:rsidR="00606DE2">
        <w:fldChar w:fldCharType="separate"/>
      </w:r>
      <w:r w:rsidR="00606DE2">
        <w:rPr>
          <w:noProof/>
        </w:rPr>
        <w:t>(Moustafa et al., 2008)</w:t>
      </w:r>
      <w:r w:rsidR="00606DE2">
        <w:fldChar w:fldCharType="end"/>
      </w:r>
      <w:r>
        <w:t xml:space="preserve">, the role of </w:t>
      </w:r>
      <w:r w:rsidR="00606DE2">
        <w:t xml:space="preserve">dopamine in exploratory behavior </w:t>
      </w:r>
      <w:r w:rsidR="00606DE2">
        <w:fldChar w:fldCharType="begin"/>
      </w:r>
      <w:r w:rsidR="00606DE2">
        <w:instrText xml:space="preserve"> ADDIN ZOTERO_ITEM CSL_CITATION {"citationID":"2he0ari0h6","properties":{"formattedCitation":"(Frank, Doll, Oas-Terpstra, &amp; Moreno, 2009)","plainCitation":"(Frank, Doll, Oas-Terpstra, &amp; Moreno, 2009)"},"citationItems":[{"id":15048,"uris":["http://zotero.org/users/3494/items/XBGNGRTK"],"uri":["http://zotero.org/users/3494/items/XBGNGRTK"],"itemData":{"id":15048,"type":"article-journal","title":"Prefrontal and striatal dopaminergic genes predict individual differences in exploration and exploitation","container-title":"Nature Neuroscience","page":"1062-1068","volume":"12","issue":"8","source":"NCBI PubMed","abstract":"The basal ganglia support learning to exploit decisions that have yielded positive outcomes in the past. In contrast, limited evidence implicates the prefrontal cortex in the process of making strategic exploratory decisions when the magnitude of potential outcomes is unknown. Here we examine neurogenetic contributions to individual differences in these distinct aspects of motivated human behavior, using a temporal decision-making task and computational analysis. We show that two genes controlling striatal dopamine function, DARPP-32 (also called PPP1R1B) and DRD2, are associated with exploitative learning to adjust response times incrementally as a function of positive and negative decision outcomes. In contrast, a gene primarily controlling prefrontal dopamine function (COMT) is associated with a particular type of 'directed exploration', in which exploratory decisions are made in proportion to Bayesian uncertainty about whether other choices might produce outcomes that are better than the status quo. Quantitative model fits reveal that genetic factors modulate independent parameters of a reinforcement learning system.","DOI":"10.1038/nn.2342","ISSN":"1546-1726","note":"PMID: 19620978","journalAbbreviation":"Nat. Neurosci.","author":[{"family":"Frank","given":"Michael J"},{"family":"Doll","given":"Bradley B"},{"family":"Oas-Terpstra","given":"Jen"},{"family":"Moreno","given":"Francisco"}],"issued":{"date-parts":[["2009",8]]},"accessed":{"date-parts":[["2012",8,15]]},"PMID":"19620978"}}],"schema":"https://github.com/citation-style-language/schema/raw/master/csl-citation.json"} </w:instrText>
      </w:r>
      <w:r w:rsidR="00606DE2">
        <w:fldChar w:fldCharType="separate"/>
      </w:r>
      <w:r w:rsidR="00606DE2">
        <w:rPr>
          <w:noProof/>
        </w:rPr>
        <w:t>(Frank, Doll, Oas-Terpstra, &amp; Moreno, 2009)</w:t>
      </w:r>
      <w:r w:rsidR="00606DE2">
        <w:fldChar w:fldCharType="end"/>
      </w:r>
      <w:r w:rsidR="00606DE2">
        <w:t xml:space="preserve">, and the neural basis of uncertainty-driven exploration </w:t>
      </w:r>
      <w:r w:rsidR="00606DE2">
        <w:fldChar w:fldCharType="begin"/>
      </w:r>
      <w:r w:rsidR="00606DE2">
        <w:instrText xml:space="preserve"> ADDIN ZOTERO_ITEM CSL_CITATION {"citationID":"1q9v2b1dm7","properties":{"formattedCitation":"(Badre et al., 2012)","plainCitation":"(Badre et al., 2012)"},"citationItems":[{"id":"RVmOPZ7y/wVpKynZY","uris":["http://zotero.org/users/2207333/items/FC2AE5GU"],"uri":["http://zotero.org/users/2207333/items/FC2AE5GU"],"itemData":{"id":"RVmOPZ7y/wVpKynZY","type":"article-journal","title":"Rostrolateral prefrontal cortex and individual differences in uncertainty-driven exploration","container-title":"Neuron","page":"595–607","volume":"73","issue":"3","source":"Google Scholar","author":[{"family":"Badre","given":"David"},{"family":"Doll","given":"Bradley B."},{"family":"Long","given":"Nicole M."},{"family":"Frank","given":"Michael J."}],"issued":{"year":2012},"accessed":{"year":2015,"month":1,"day":22,"season":"19:34:11"},"page-first":"595","container-title-short":"Neuron"}}],"schema":"https://github.com/citation-style-language/schema/raw/master/csl-citation.json"} </w:instrText>
      </w:r>
      <w:r w:rsidR="00606DE2">
        <w:fldChar w:fldCharType="separate"/>
      </w:r>
      <w:r w:rsidR="00606DE2">
        <w:rPr>
          <w:noProof/>
        </w:rPr>
        <w:t>(Badre et al., 2012)</w:t>
      </w:r>
      <w:r w:rsidR="00606DE2">
        <w:fldChar w:fldCharType="end"/>
      </w:r>
      <w:r w:rsidR="00606DE2">
        <w:t xml:space="preserve">. Each of these studies has extended a computational model of response times on the task that builds upon earlier models of basal ganglia function </w:t>
      </w:r>
      <w:r w:rsidR="00606DE2">
        <w:fldChar w:fldCharType="begin"/>
      </w:r>
      <w:r w:rsidR="00606DE2">
        <w:instrText xml:space="preserve"> ADDIN ZOTERO_ITEM CSL_CITATION {"citationID":"1pjtp2v9fd","properties":{"formattedCitation":"{\\rtf (Frank, Seeberger, &amp; O\\uc0\\u8217{}Reilly, 2004)}","plainCitation":"(Frank, Seeberger, &amp; O’Reilly, 2004)"},"citationItems":[{"id":14158,"uris":["http://zotero.org/users/3494/items/HF5VRU9B"],"uri":["http://zotero.org/users/3494/items/HF5VRU9B"],"itemData":{"id":14158,"type":"article-journal","title":"By Carrot or by Stick: Cognitive Reinforcement Learning in Parkinsonism","container-title":"Science","page":"1940-1943","volume":"306","issue":"5703","source":"www.sciencemag.org.pitt.idm.oclc.org","abstract":"To what extent do we learn from the positive versus negative outcomes of our decisions? The neuromodulator dopamine plays a key role in these reinforcement learning processes. Patients with Parkinson's disease, who have depleted dopamine in the basal ganglia, are impaired in tasks that require learning from trial and error. Here, we show, using two cognitive procedural learning tasks, that Parkinson's patients off medication are better at learning to avoid choices that lead to negative outcomes than they are at learning from positive outcomes. Dopamine medication reverses this bias, making patients more sensitive to positive than negative outcomes. This pattern was predicted by our biologically based computational model of basal ganglia–dopamine interactions in cognition, which has separate pathways for “Go” and “NoGo” responses that are differentially modulated by positive and negative reinforcement.","DOI":"10.1126/science.1102941","ISSN":"0036-8075, 1095-9203","note":"PMID: 15528409","shortTitle":"By Carrot or by Stick","journalAbbreviation":"Science","language":"en","author":[{"family":"Frank","given":"Michael J."},{"family":"Seeberger","given":"Lauren C."},{"family":"O'Reilly","given":"Randall C."}],"issued":{"date-parts":[["2004",12,10]]},"accessed":{"date-parts":[["2014",10,5]]},"PMID":"15528409"}}],"schema":"https://github.com/citation-style-language/schema/raw/master/csl-citation.json"} </w:instrText>
      </w:r>
      <w:r w:rsidR="00606DE2">
        <w:fldChar w:fldCharType="separate"/>
      </w:r>
      <w:r w:rsidR="00606DE2" w:rsidRPr="00606DE2">
        <w:rPr>
          <w:rFonts w:ascii="Cambria"/>
        </w:rPr>
        <w:t>(Frank, Seeberger, &amp; O’Reilly, 2004)</w:t>
      </w:r>
      <w:r w:rsidR="00606DE2">
        <w:fldChar w:fldCharType="end"/>
      </w:r>
      <w:r w:rsidR="00606DE2">
        <w:t xml:space="preserve">. More specifically, the time-clock (TC) model of Frank and colleagues seeks to model </w:t>
      </w:r>
      <w:proofErr w:type="spellStart"/>
      <w:r w:rsidR="00606DE2">
        <w:t>trialwise</w:t>
      </w:r>
      <w:proofErr w:type="spellEnd"/>
      <w:r w:rsidR="00606DE2">
        <w:t xml:space="preserve"> response times as a linear combination of several </w:t>
      </w:r>
      <w:r w:rsidR="00F4204A">
        <w:t>putative neural processes:</w:t>
      </w:r>
    </w:p>
    <w:p w14:paraId="7985F7EA" w14:textId="77777777" w:rsidR="00F4204A" w:rsidRDefault="00F4204A" w:rsidP="00B3556D"/>
    <w:p w14:paraId="3881269B" w14:textId="40E7F9B3" w:rsidR="00F4204A" w:rsidRDefault="00D55275" w:rsidP="00B3556D">
      <w:r>
        <w:rPr>
          <w:noProof/>
        </w:rPr>
        <w:drawing>
          <wp:inline distT="0" distB="0" distL="0" distR="0" wp14:anchorId="4889B90A" wp14:editId="17F22E54">
            <wp:extent cx="5306695" cy="497840"/>
            <wp:effectExtent l="0" t="0" r="1905" b="1016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6695" cy="497840"/>
                    </a:xfrm>
                    <a:prstGeom prst="rect">
                      <a:avLst/>
                    </a:prstGeom>
                    <a:noFill/>
                    <a:ln>
                      <a:noFill/>
                    </a:ln>
                  </pic:spPr>
                </pic:pic>
              </a:graphicData>
            </a:graphic>
          </wp:inline>
        </w:drawing>
      </w:r>
    </w:p>
    <w:p w14:paraId="126100A4" w14:textId="77777777" w:rsidR="00606DE2" w:rsidRDefault="00606DE2" w:rsidP="00B3556D"/>
    <w:p w14:paraId="6ACEA090" w14:textId="41F54D75" w:rsidR="00D55275" w:rsidRDefault="00D55275" w:rsidP="00B3556D">
      <w:proofErr w:type="gramStart"/>
      <w:r>
        <w:t>where</w:t>
      </w:r>
      <w:proofErr w:type="gramEnd"/>
      <w:r>
        <w:t xml:space="preserve"> </w:t>
      </w:r>
      <w:r>
        <w:rPr>
          <w:i/>
        </w:rPr>
        <w:t>t</w:t>
      </w:r>
      <w:r>
        <w:t xml:space="preserve"> is the trial number (not time within trial), </w:t>
      </w:r>
      <w:r w:rsidRPr="00D55275">
        <w:rPr>
          <w:i/>
        </w:rPr>
        <w:t>K</w:t>
      </w:r>
      <w:r>
        <w:t xml:space="preserve"> reflects baseline motor speed (conceptually related to the intercept term in </w:t>
      </w:r>
      <w:r w:rsidR="00DD3341">
        <w:t xml:space="preserve">multiple regression), </w:t>
      </w:r>
      <m:oMath>
        <m:r>
          <w:rPr>
            <w:rFonts w:ascii="Cambria Math" w:hAnsi="Cambria Math"/>
          </w:rPr>
          <m:t>λRT(t-1)</m:t>
        </m:r>
      </m:oMath>
      <w:r>
        <w:t xml:space="preserve"> reflects the degree of autocorrelation between the current and previous trials</w:t>
      </w:r>
      <w:r w:rsidR="00DD3341">
        <w:t xml:space="preserve">, and </w:t>
      </w:r>
      <m:oMath>
        <m:r>
          <w:rPr>
            <w:rFonts w:ascii="Cambria Math" w:hAnsi="Cambria Math"/>
          </w:rPr>
          <m:t>ν[R</m:t>
        </m:r>
        <m:sSub>
          <m:sSubPr>
            <m:ctrlPr>
              <w:rPr>
                <w:rFonts w:ascii="Cambria Math" w:hAnsi="Cambria Math"/>
                <w:i/>
              </w:rPr>
            </m:ctrlPr>
          </m:sSubPr>
          <m:e>
            <m:r>
              <w:rPr>
                <w:rFonts w:ascii="Cambria Math" w:hAnsi="Cambria Math"/>
              </w:rPr>
              <m:t>T</m:t>
            </m:r>
          </m:e>
          <m:sub>
            <m:r>
              <w:rPr>
                <w:rFonts w:ascii="Cambria Math" w:hAnsi="Cambria Math"/>
              </w:rPr>
              <m:t>best</m:t>
            </m:r>
          </m:sub>
        </m:sSub>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avg</m:t>
            </m:r>
          </m:sub>
        </m:sSub>
        <m:r>
          <w:rPr>
            <w:rFonts w:ascii="Cambria Math" w:hAnsi="Cambria Math"/>
          </w:rPr>
          <m:t>]</m:t>
        </m:r>
      </m:oMath>
      <w:r w:rsidR="00DD3341">
        <w:t xml:space="preserve"> reflects the tendency to modula</w:t>
      </w:r>
      <w:proofErr w:type="spellStart"/>
      <w:r w:rsidR="00DD3341">
        <w:t>te</w:t>
      </w:r>
      <w:proofErr w:type="spellEnd"/>
      <w:r w:rsidR="00DD3341">
        <w:t xml:space="preserve"> reaction times toward the best payoff received so far in the learning episode (i.e., “go for the gold”)</w:t>
      </w:r>
      <w:r>
        <w:t xml:space="preserve">. The Go term reflects the notion that response time is expected to decrease (i.e., speed up) on the trial following a positive prediction error, whereas the </w:t>
      </w:r>
      <w:proofErr w:type="spellStart"/>
      <w:r>
        <w:t>NoGo</w:t>
      </w:r>
      <w:proofErr w:type="spellEnd"/>
      <w:r>
        <w:t xml:space="preserve"> term reflects an expected increase in response time after a negative prediction error. These are hypothesized to operate through different basal ganglia pathways, Go via D1 receptors in the </w:t>
      </w:r>
      <w:proofErr w:type="spellStart"/>
      <w:r>
        <w:t>nigrostriatal</w:t>
      </w:r>
      <w:proofErr w:type="spellEnd"/>
      <w:r>
        <w:t xml:space="preserve"> pathway and </w:t>
      </w:r>
      <w:proofErr w:type="spellStart"/>
      <w:r>
        <w:t>NoGo</w:t>
      </w:r>
      <w:proofErr w:type="spellEnd"/>
      <w:r>
        <w:t xml:space="preserve"> via D2 receptors in the </w:t>
      </w:r>
      <w:proofErr w:type="spellStart"/>
      <w:r>
        <w:t>striatopallidal</w:t>
      </w:r>
      <w:proofErr w:type="spellEnd"/>
      <w:r>
        <w:t xml:space="preserve"> pathway.</w:t>
      </w:r>
    </w:p>
    <w:p w14:paraId="12959D8C" w14:textId="77777777" w:rsidR="00D55275" w:rsidRDefault="00D55275" w:rsidP="00B3556D"/>
    <w:p w14:paraId="24A25A64" w14:textId="0186BD65" w:rsidR="00D55275" w:rsidRDefault="00D55275" w:rsidP="00B3556D">
      <w:r>
        <w:rPr>
          <w:noProof/>
        </w:rPr>
        <w:drawing>
          <wp:inline distT="0" distB="0" distL="0" distR="0" wp14:anchorId="33BB14C7" wp14:editId="19E1ABC1">
            <wp:extent cx="2679700" cy="457200"/>
            <wp:effectExtent l="0" t="0" r="1270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9700" cy="457200"/>
                    </a:xfrm>
                    <a:prstGeom prst="rect">
                      <a:avLst/>
                    </a:prstGeom>
                    <a:noFill/>
                    <a:ln>
                      <a:noFill/>
                    </a:ln>
                  </pic:spPr>
                </pic:pic>
              </a:graphicData>
            </a:graphic>
          </wp:inline>
        </w:drawing>
      </w:r>
    </w:p>
    <w:p w14:paraId="7EFC2FBD" w14:textId="77777777" w:rsidR="00D55275" w:rsidRDefault="00D55275" w:rsidP="00B3556D"/>
    <w:p w14:paraId="44980E2F" w14:textId="7EF2E109" w:rsidR="00D55275" w:rsidRDefault="00D55275" w:rsidP="00B3556D">
      <w:r>
        <w:t xml:space="preserve">Here, </w:t>
      </w:r>
      <m:oMath>
        <m:sSub>
          <m:sSubPr>
            <m:ctrlPr>
              <w:rPr>
                <w:rFonts w:ascii="Cambria Math" w:hAnsi="Cambria Math"/>
                <w:i/>
              </w:rPr>
            </m:ctrlPr>
          </m:sSubPr>
          <m:e>
            <m:r>
              <w:rPr>
                <w:rFonts w:ascii="Cambria Math" w:hAnsi="Cambria Math"/>
              </w:rPr>
              <m:t>α</m:t>
            </m:r>
          </m:e>
          <m:sub>
            <m:r>
              <w:rPr>
                <w:rFonts w:ascii="Cambria Math" w:hAnsi="Cambria Math"/>
              </w:rPr>
              <m:t>G</m:t>
            </m:r>
          </m:sub>
        </m:sSub>
      </m:oMath>
      <w:r>
        <w:t xml:space="preserve"> represents the learning rate for positive prediction errors and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t xml:space="preserve"> is the learning rate for negative prediction errors.</w:t>
      </w:r>
    </w:p>
    <w:p w14:paraId="04DBCA77" w14:textId="77777777" w:rsidR="00D55275" w:rsidRDefault="00D55275" w:rsidP="00B3556D"/>
    <w:p w14:paraId="7F7ABB4F" w14:textId="5DF8B78C" w:rsidR="006011F3" w:rsidRDefault="00655E05" w:rsidP="00B3556D">
      <w:r>
        <w:t>One of the key insights of the TC model is the notion that agents may track the value statistics of different response options as a function of time. The TC model makes a simplifying assumption that individuals may track information about the probability of a positive prediction error</w:t>
      </w:r>
      <w:r w:rsidR="006011F3">
        <w:t xml:space="preserve"> (PPE)</w:t>
      </w:r>
      <w:r>
        <w:t xml:space="preserve"> </w:t>
      </w:r>
      <w:r w:rsidR="00DD3341">
        <w:t xml:space="preserve">separately for fast versus slow responses within the 4-second trial window. Although fast and slow responses can be defined in several ways, for illustration consider that in a 4-second trial, responses between zero and two seconds are fast whereas those between two and four seconds are slow. </w:t>
      </w:r>
      <w:r w:rsidR="00C06E75">
        <w:t xml:space="preserve">The TC model represents the probability of </w:t>
      </w:r>
      <w:r w:rsidR="006011F3">
        <w:t xml:space="preserve">PPEs </w:t>
      </w:r>
      <w:r w:rsidR="00C06E75">
        <w:t xml:space="preserve">for fast and slow responses using two beta distributions, the conjugate prior for a binomial process (i.e., </w:t>
      </w:r>
      <w:r w:rsidR="006011F3">
        <w:t xml:space="preserve">the occurrence/non-occurrence of a PPE). The expected probability of a PPE for a slow response is estimated as the mean of the beta distribution for slow responses on a given trial, </w:t>
      </w:r>
      <m:oMath>
        <m:sSub>
          <m:sSubPr>
            <m:ctrlPr>
              <w:rPr>
                <w:rFonts w:ascii="Cambria Math" w:hAnsi="Cambria Math"/>
                <w:i/>
              </w:rPr>
            </m:ctrlPr>
          </m:sSubPr>
          <m:e>
            <m:r>
              <w:rPr>
                <w:rFonts w:ascii="Cambria Math" w:hAnsi="Cambria Math"/>
              </w:rPr>
              <m:t>μ</m:t>
            </m:r>
          </m:e>
          <m:sub>
            <m:r>
              <m:rPr>
                <m:sty m:val="p"/>
              </m:rPr>
              <w:rPr>
                <w:rFonts w:ascii="Cambria Math" w:hAnsi="Cambria Math"/>
              </w:rPr>
              <m:t>slow</m:t>
            </m:r>
          </m:sub>
        </m:sSub>
        <m:r>
          <w:rPr>
            <w:rFonts w:ascii="Cambria Math" w:hAnsi="Cambria Math"/>
          </w:rPr>
          <m:t>(t)</m:t>
        </m:r>
      </m:oMath>
      <w:r w:rsidR="006011F3">
        <w:t xml:space="preserve">, and likewise for probability of a PPE for fast responses, </w:t>
      </w:r>
      <m:oMath>
        <m:sSub>
          <m:sSubPr>
            <m:ctrlPr>
              <w:rPr>
                <w:rFonts w:ascii="Cambria Math" w:hAnsi="Cambria Math"/>
                <w:i/>
              </w:rPr>
            </m:ctrlPr>
          </m:sSubPr>
          <m:e>
            <m:r>
              <w:rPr>
                <w:rFonts w:ascii="Cambria Math" w:hAnsi="Cambria Math"/>
              </w:rPr>
              <m:t>μ</m:t>
            </m:r>
          </m:e>
          <m:sub>
            <m:r>
              <m:rPr>
                <m:sty m:val="p"/>
              </m:rPr>
              <w:rPr>
                <w:rFonts w:ascii="Cambria Math" w:hAnsi="Cambria Math"/>
              </w:rPr>
              <m:t>fast</m:t>
            </m:r>
          </m:sub>
        </m:sSub>
        <m:d>
          <m:dPr>
            <m:ctrlPr>
              <w:rPr>
                <w:rFonts w:ascii="Cambria Math" w:hAnsi="Cambria Math"/>
                <w:i/>
              </w:rPr>
            </m:ctrlPr>
          </m:dPr>
          <m:e>
            <m:r>
              <w:rPr>
                <w:rFonts w:ascii="Cambria Math" w:hAnsi="Cambria Math"/>
              </w:rPr>
              <m:t>t</m:t>
            </m:r>
          </m:e>
        </m:d>
      </m:oMath>
      <w:r w:rsidR="006011F3">
        <w:t xml:space="preserve">. The shapes of these distributions are updated via their shape parameters, </w:t>
      </w:r>
      <m:oMath>
        <m:r>
          <w:rPr>
            <w:rFonts w:ascii="Cambria Math" w:hAnsi="Cambria Math"/>
          </w:rPr>
          <m:t>α</m:t>
        </m:r>
      </m:oMath>
      <w:r w:rsidR="006011F3">
        <w:t xml:space="preserve"> and </w:t>
      </w:r>
      <m:oMath>
        <m:r>
          <w:rPr>
            <w:rFonts w:ascii="Cambria Math" w:hAnsi="Cambria Math"/>
          </w:rPr>
          <m:t>β</m:t>
        </m:r>
      </m:oMath>
      <w:r w:rsidR="006011F3">
        <w:t xml:space="preserve"> according to Bayes’ rule. For example, if a PPE occurs for a fast response on trial </w:t>
      </w:r>
      <w:r w:rsidR="006011F3" w:rsidRPr="006011F3">
        <w:rPr>
          <w:i/>
        </w:rPr>
        <w:t>t</w:t>
      </w:r>
      <w:r w:rsidR="006011F3">
        <w:t xml:space="preserve">, </w:t>
      </w:r>
      <m:oMath>
        <m:r>
          <w:rPr>
            <w:rFonts w:ascii="Cambria Math" w:hAnsi="Cambria Math"/>
          </w:rPr>
          <m:t>α</m:t>
        </m:r>
      </m:oMath>
      <w:r w:rsidR="006011F3">
        <w:t xml:space="preserve"> is incremented by 1: </w:t>
      </w: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 α</m:t>
        </m:r>
        <m:d>
          <m:dPr>
            <m:ctrlPr>
              <w:rPr>
                <w:rFonts w:ascii="Cambria Math" w:hAnsi="Cambria Math"/>
                <w:i/>
              </w:rPr>
            </m:ctrlPr>
          </m:dPr>
          <m:e>
            <m:r>
              <w:rPr>
                <w:rFonts w:ascii="Cambria Math" w:hAnsi="Cambria Math"/>
              </w:rPr>
              <m:t>t-1</m:t>
            </m:r>
          </m:e>
        </m:d>
        <m:r>
          <w:rPr>
            <w:rFonts w:ascii="Cambria Math" w:hAnsi="Cambria Math"/>
          </w:rPr>
          <m:t>+1</m:t>
        </m:r>
      </m:oMath>
      <w:r w:rsidR="006011F3">
        <w:t xml:space="preserve">, whereas if a negative prediction error </w:t>
      </w:r>
      <w:r w:rsidR="00A37D08">
        <w:t xml:space="preserve">occurs on trial </w:t>
      </w:r>
      <w:r w:rsidR="00A37D08">
        <w:rPr>
          <w:i/>
        </w:rPr>
        <w:t>t</w:t>
      </w:r>
      <w:r w:rsidR="00A37D08">
        <w:t xml:space="preserve">, </w:t>
      </w:r>
      <m:oMath>
        <m:r>
          <w:rPr>
            <w:rFonts w:ascii="Cambria Math" w:hAnsi="Cambria Math"/>
          </w:rPr>
          <m:t>β</m:t>
        </m:r>
      </m:oMath>
      <w:r w:rsidR="00A37D08">
        <w:t xml:space="preserve"> is incremented by 1: </w:t>
      </w:r>
      <m:oMath>
        <m:r>
          <w:rPr>
            <w:rFonts w:ascii="Cambria Math" w:hAnsi="Cambria Math"/>
          </w:rPr>
          <m:t>β</m:t>
        </m:r>
        <m:d>
          <m:dPr>
            <m:ctrlPr>
              <w:rPr>
                <w:rFonts w:ascii="Cambria Math" w:hAnsi="Cambria Math"/>
                <w:i/>
              </w:rPr>
            </m:ctrlPr>
          </m:dPr>
          <m:e>
            <m:r>
              <w:rPr>
                <w:rFonts w:ascii="Cambria Math" w:hAnsi="Cambria Math"/>
              </w:rPr>
              <m:t>t</m:t>
            </m:r>
          </m:e>
        </m:d>
        <m:r>
          <w:rPr>
            <w:rFonts w:ascii="Cambria Math" w:hAnsi="Cambria Math"/>
          </w:rPr>
          <m:t>= β</m:t>
        </m:r>
        <m:d>
          <m:dPr>
            <m:ctrlPr>
              <w:rPr>
                <w:rFonts w:ascii="Cambria Math" w:hAnsi="Cambria Math"/>
                <w:i/>
              </w:rPr>
            </m:ctrlPr>
          </m:dPr>
          <m:e>
            <m:r>
              <w:rPr>
                <w:rFonts w:ascii="Cambria Math" w:hAnsi="Cambria Math"/>
              </w:rPr>
              <m:t>t-1</m:t>
            </m:r>
          </m:e>
        </m:d>
        <m:r>
          <w:rPr>
            <w:rFonts w:ascii="Cambria Math" w:hAnsi="Cambria Math"/>
          </w:rPr>
          <m:t>+ 1</m:t>
        </m:r>
      </m:oMath>
      <w:r w:rsidR="00A37D08">
        <w:t>. This follows from the fact that the mean of a beta distri</w:t>
      </w:r>
      <w:proofErr w:type="spellStart"/>
      <w:r w:rsidR="00A37D08">
        <w:t>bution</w:t>
      </w:r>
      <w:proofErr w:type="spellEnd"/>
      <w:r w:rsidR="00A37D08">
        <w:t xml:space="preserve"> is proportional to the ratio of alpha and beta:</w:t>
      </w:r>
    </w:p>
    <w:p w14:paraId="0238F417" w14:textId="77777777" w:rsidR="00A37D08" w:rsidRDefault="00A37D08" w:rsidP="00B3556D"/>
    <w:p w14:paraId="29A6619C" w14:textId="0B886F88" w:rsidR="00A37D08" w:rsidRDefault="00A37D08" w:rsidP="00B3556D">
      <w:r>
        <w:rPr>
          <w:noProof/>
        </w:rPr>
        <w:drawing>
          <wp:inline distT="0" distB="0" distL="0" distR="0" wp14:anchorId="7BE97F10" wp14:editId="66A2B862">
            <wp:extent cx="1082040" cy="457200"/>
            <wp:effectExtent l="0" t="0" r="1016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2040" cy="457200"/>
                    </a:xfrm>
                    <a:prstGeom prst="rect">
                      <a:avLst/>
                    </a:prstGeom>
                    <a:noFill/>
                    <a:ln>
                      <a:noFill/>
                    </a:ln>
                  </pic:spPr>
                </pic:pic>
              </a:graphicData>
            </a:graphic>
          </wp:inline>
        </w:drawing>
      </w:r>
    </w:p>
    <w:p w14:paraId="0C2B656A" w14:textId="77777777" w:rsidR="00A37D08" w:rsidRDefault="00A37D08" w:rsidP="00B3556D"/>
    <w:p w14:paraId="77DE3F0A" w14:textId="11761388" w:rsidR="00A37D08" w:rsidRDefault="00A37D08" w:rsidP="00B3556D">
      <w:r>
        <w:t>Thus, by tracking the expected return for slow versus fast responses, the TC model is able to capture how response time modulates in proportion to differential expectations of fast and slow responses:</w:t>
      </w:r>
    </w:p>
    <w:p w14:paraId="094E072E" w14:textId="77777777" w:rsidR="00A37D08" w:rsidRDefault="00A37D08" w:rsidP="00B3556D"/>
    <w:p w14:paraId="79D7F523" w14:textId="0A5008CB" w:rsidR="00A37D08" w:rsidRPr="00A37D08" w:rsidRDefault="00A37D08" w:rsidP="00B3556D">
      <w:r>
        <w:rPr>
          <w:noProof/>
        </w:rPr>
        <w:drawing>
          <wp:inline distT="0" distB="0" distL="0" distR="0" wp14:anchorId="48B808DE" wp14:editId="65690E22">
            <wp:extent cx="1510665" cy="191135"/>
            <wp:effectExtent l="0" t="0" r="0" b="1206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0665" cy="191135"/>
                    </a:xfrm>
                    <a:prstGeom prst="rect">
                      <a:avLst/>
                    </a:prstGeom>
                    <a:noFill/>
                    <a:ln>
                      <a:noFill/>
                    </a:ln>
                  </pic:spPr>
                </pic:pic>
              </a:graphicData>
            </a:graphic>
          </wp:inline>
        </w:drawing>
      </w:r>
    </w:p>
    <w:p w14:paraId="0D503536" w14:textId="77777777" w:rsidR="00D55275" w:rsidRDefault="00D55275" w:rsidP="00B3556D"/>
    <w:p w14:paraId="3B6E1070" w14:textId="5496F939" w:rsidR="00A37D08" w:rsidRDefault="00A37D08" w:rsidP="00B3556D">
      <w:proofErr w:type="gramStart"/>
      <w:r>
        <w:t>where</w:t>
      </w:r>
      <w:proofErr w:type="gramEnd"/>
      <w:r>
        <w:t xml:space="preserve"> </w:t>
      </w:r>
      <m:oMath>
        <m:r>
          <w:rPr>
            <w:rFonts w:ascii="Cambria Math" w:hAnsi="Cambria Math"/>
          </w:rPr>
          <m:t>ρ</m:t>
        </m:r>
      </m:oMath>
      <w:r>
        <w:t xml:space="preserve"> is a free parameter that governs the degree of modulation to learned value of slow and fast responses.</w:t>
      </w:r>
    </w:p>
    <w:p w14:paraId="3509B58D" w14:textId="77777777" w:rsidR="00A37D08" w:rsidRDefault="00A37D08" w:rsidP="00B3556D"/>
    <w:p w14:paraId="5CD25902" w14:textId="0F96419B" w:rsidR="00A37D08" w:rsidRDefault="00A37D08" w:rsidP="00B3556D">
      <w:r>
        <w:t xml:space="preserve">A key innovation of the TC model is its representation of how uncertainty about slow versus fast responses governs response selection. </w:t>
      </w:r>
      <w:r w:rsidR="00FB01E8">
        <w:t xml:space="preserve">The use of </w:t>
      </w:r>
      <w:r w:rsidR="00AE035A">
        <w:t xml:space="preserve">beta </w:t>
      </w:r>
      <w:r w:rsidR="00FB01E8">
        <w:t xml:space="preserve">distributions for tracking the differential value of fast and slow responses also allows one to quantify uncertainty about the occurrence of PPEs using the second moment of the beta distribution, the variance. </w:t>
      </w:r>
      <w:r w:rsidR="00AE035A">
        <w:t xml:space="preserve">By initializing the fast and slow beta distributions with relatively flat </w:t>
      </w:r>
      <w:r w:rsidR="009A018C">
        <w:t xml:space="preserve">probability </w:t>
      </w:r>
      <w:r w:rsidR="00AE035A">
        <w:t>priors</w:t>
      </w:r>
      <w:r w:rsidR="009A018C">
        <w:t xml:space="preserve">, one can capture how sequential sampling reduces uncertainty about expected payoffs. Said differently, </w:t>
      </w:r>
      <w:r w:rsidR="00732030">
        <w:t xml:space="preserve">as one </w:t>
      </w:r>
      <w:proofErr w:type="gramStart"/>
      <w:r w:rsidR="00732030">
        <w:t>samples</w:t>
      </w:r>
      <w:proofErr w:type="gramEnd"/>
      <w:r w:rsidR="00732030">
        <w:t xml:space="preserve"> an increasing number of outcomes to fast responses, uncertainty about the probability of a PPE diminishes, and the standard deviation of the fast beta distribution, </w:t>
      </w:r>
      <m:oMath>
        <m:sSub>
          <m:sSubPr>
            <m:ctrlPr>
              <w:rPr>
                <w:rFonts w:ascii="Cambria Math" w:hAnsi="Cambria Math"/>
                <w:i/>
              </w:rPr>
            </m:ctrlPr>
          </m:sSubPr>
          <m:e>
            <m:r>
              <w:rPr>
                <w:rFonts w:ascii="Cambria Math" w:hAnsi="Cambria Math"/>
              </w:rPr>
              <m:t>σ</m:t>
            </m:r>
          </m:e>
          <m:sub>
            <m:r>
              <m:rPr>
                <m:sty m:val="p"/>
              </m:rPr>
              <w:rPr>
                <w:rFonts w:ascii="Cambria Math" w:hAnsi="Cambria Math"/>
              </w:rPr>
              <m:t>fast</m:t>
            </m:r>
          </m:sub>
        </m:sSub>
      </m:oMath>
      <w:r w:rsidR="00732030">
        <w:t xml:space="preserve">, quantifies the degree of this uncertainty. Moreover, having separate distributions for fast and slow value statistics allows one to represent both differences in expected return (i.e., differences in the means of the distributions, as above) and differences in uncertainty about expected returns. For example, if one responds quickly for ten trials and slowly on the eleventh trial, much more is known about the probability of PPEs for fast than slow responses because of the disproportionate </w:t>
      </w:r>
      <w:r w:rsidR="00CD6339">
        <w:t>sampling.</w:t>
      </w:r>
    </w:p>
    <w:p w14:paraId="0201869F" w14:textId="77777777" w:rsidR="00CD6339" w:rsidRDefault="00CD6339" w:rsidP="00B3556D"/>
    <w:p w14:paraId="125F8180" w14:textId="7A254E1B" w:rsidR="00CD6339" w:rsidRDefault="00CD6339" w:rsidP="00B3556D">
      <w:r>
        <w:t xml:space="preserve">An agent who is motivated to know the value of different actions may use information about relative uncertainty to guide his behavior. </w:t>
      </w:r>
      <w:r w:rsidR="001F28CA">
        <w:t xml:space="preserve">For example, an agent who has sampled reward outcomes of slow responses 10 times but fast responses only once may </w:t>
      </w:r>
      <w:r w:rsidR="00A15D03">
        <w:t xml:space="preserve">shift to fast responses in order to develop a more accurate representation of their value. This notion has been called uncertainty-driven or strategic exploration and has been linked with activity in the </w:t>
      </w:r>
      <w:proofErr w:type="spellStart"/>
      <w:r w:rsidR="00A15D03">
        <w:t>rostrolateral</w:t>
      </w:r>
      <w:proofErr w:type="spellEnd"/>
      <w:r w:rsidR="00A15D03">
        <w:t xml:space="preserve"> prefrontal cortex </w:t>
      </w:r>
      <w:r w:rsidR="00A15D03">
        <w:fldChar w:fldCharType="begin"/>
      </w:r>
      <w:r w:rsidR="00A15D03">
        <w:instrText xml:space="preserve"> ADDIN ZOTERO_ITEM CSL_CITATION {"citationID":"9bjt5gsa4","properties":{"formattedCitation":"(Badre et al., 2012)","plainCitation":"(Badre et al., 2012)"},"citationItems":[{"id":"RVmOPZ7y/wVpKynZY","uris":["http://zotero.org/users/2207333/items/FC2AE5GU"],"uri":["http://zotero.org/users/2207333/items/FC2AE5GU"],"itemData":{"id":"RVmOPZ7y/wVpKynZY","type":"article-journal","title":"Rostrolateral prefrontal cortex and individual differences in uncertainty-driven exploration","container-title":"Neuron","page":"595–607","volume":"73","issue":"3","source":"Google Scholar","author":[{"family":"Badre","given":"David"},{"family":"Doll","given":"Bradley B."},{"family":"Long","given":"Nicole M."},{"family":"Frank","given":"Michael J."}],"issued":{"year":2012},"accessed":{"year":2015,"month":1,"day":22,"season":"19:34:11"},"page-first":"595","container-title-short":"Neuron"}}],"schema":"https://github.com/citation-style-language/schema/raw/master/csl-citation.json"} </w:instrText>
      </w:r>
      <w:r w:rsidR="00A15D03">
        <w:fldChar w:fldCharType="separate"/>
      </w:r>
      <w:r w:rsidR="00A15D03">
        <w:rPr>
          <w:noProof/>
        </w:rPr>
        <w:t>(Badre et al., 2012)</w:t>
      </w:r>
      <w:r w:rsidR="00A15D03">
        <w:fldChar w:fldCharType="end"/>
      </w:r>
      <w:r w:rsidR="00A15D03">
        <w:t xml:space="preserve">. </w:t>
      </w:r>
      <w:r w:rsidR="00397BA5">
        <w:t>I</w:t>
      </w:r>
      <w:r w:rsidR="00A15D03">
        <w:t>n the TC model, uncertainty-driven exploration is defined by shifts in response time in proportion to the relative uncertainty about slow versus fast responses:</w:t>
      </w:r>
    </w:p>
    <w:p w14:paraId="1BD33208" w14:textId="77777777" w:rsidR="00A15D03" w:rsidRDefault="00A15D03" w:rsidP="00B3556D"/>
    <w:p w14:paraId="16DF3989" w14:textId="5FF75760" w:rsidR="00A15D03" w:rsidRDefault="00397BA5" w:rsidP="00B3556D">
      <w:r>
        <w:rPr>
          <w:noProof/>
        </w:rPr>
        <w:drawing>
          <wp:inline distT="0" distB="0" distL="0" distR="0" wp14:anchorId="3295C52D" wp14:editId="55BA1CFF">
            <wp:extent cx="2592705" cy="191135"/>
            <wp:effectExtent l="0" t="0" r="0" b="1206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2705" cy="191135"/>
                    </a:xfrm>
                    <a:prstGeom prst="rect">
                      <a:avLst/>
                    </a:prstGeom>
                    <a:noFill/>
                    <a:ln>
                      <a:noFill/>
                    </a:ln>
                  </pic:spPr>
                </pic:pic>
              </a:graphicData>
            </a:graphic>
          </wp:inline>
        </w:drawing>
      </w:r>
    </w:p>
    <w:p w14:paraId="44289D4A" w14:textId="77777777" w:rsidR="00AE035A" w:rsidRDefault="00AE035A" w:rsidP="00B3556D"/>
    <w:p w14:paraId="2EDFE308" w14:textId="5E62D90D" w:rsidR="00397BA5" w:rsidRDefault="00397BA5" w:rsidP="00B3556D">
      <w:proofErr w:type="gramStart"/>
      <w:r>
        <w:t>where</w:t>
      </w:r>
      <w:proofErr w:type="gramEnd"/>
      <w:r>
        <w:t xml:space="preserve"> </w:t>
      </w:r>
      <m:oMath>
        <m:r>
          <w:rPr>
            <w:rFonts w:ascii="Cambria Math" w:hAnsi="Cambria Math"/>
          </w:rPr>
          <m:t>ε</m:t>
        </m:r>
      </m:oMath>
      <w:r>
        <w:t xml:space="preserve"> is a free parameter that captures individual differences in the modulation of response times according to relative uncertainty.</w:t>
      </w:r>
    </w:p>
    <w:p w14:paraId="5E15659F" w14:textId="77777777" w:rsidR="00397BA5" w:rsidRDefault="00397BA5" w:rsidP="00B3556D"/>
    <w:p w14:paraId="6526FF44" w14:textId="241BB650" w:rsidR="00AE035A" w:rsidRDefault="00AE035A" w:rsidP="00B3556D">
      <w:r>
        <w:rPr>
          <w:i/>
        </w:rPr>
        <w:t>Limitations of the TC model</w:t>
      </w:r>
    </w:p>
    <w:p w14:paraId="562DD009" w14:textId="77777777" w:rsidR="00AE035A" w:rsidRDefault="00AE035A" w:rsidP="00B3556D"/>
    <w:p w14:paraId="4759BB36" w14:textId="41AC6960" w:rsidR="001F28CA" w:rsidRDefault="001F28CA" w:rsidP="00B3556D">
      <w:r>
        <w:t>T</w:t>
      </w:r>
      <w:r w:rsidR="00CD6339">
        <w:t xml:space="preserve">he TC model is an outstanding </w:t>
      </w:r>
      <w:r>
        <w:t xml:space="preserve">initial </w:t>
      </w:r>
      <w:r w:rsidR="00CD6339">
        <w:t xml:space="preserve">effort to represent </w:t>
      </w:r>
      <w:r>
        <w:t xml:space="preserve">decision processes in time-varying instrumental environments. In particular, the operationalization of uncertainty-driven exploration according to relative uncertainty offers new insights into the classical exploration-exploitation dilemma in reinforcement learning </w:t>
      </w:r>
      <w:r>
        <w:fldChar w:fldCharType="begin"/>
      </w:r>
      <w:r>
        <w:instrText xml:space="preserve"> ADDIN ZOTERO_ITEM CSL_CITATION {"citationID":"2pldgvsfi7","properties":{"formattedCitation":"(Cohen, McClure, &amp; Yu, 2007)","plainCitation":"(Cohen, McClure, &amp; Yu, 2007)"},"citationItems":[{"id":25059,"uris":["http://zotero.org/users/3494/items/TCEN6MRG"],"uri":["http://zotero.org/users/3494/items/TCEN6MRG"],"itemData":{"id":25059,"type":"article-journal","title":"Should I stay or should I go? How the human brain manages the trade-off between exploitation and exploration","container-title":"Philosophical Transactions of the Royal Society of London B: Biological Sciences","page":"933-942","volume":"362","issue":"1481","source":"rstb.royalsocietypublishing.org","abstract":"Many large and small decisions we make in our daily lives—which ice cream to choose, what research projects to pursue, which partner to marry—require an exploration of alternatives before committing to and exploiting the benefits of a particular choice. Furthermore, many decisions require re-evaluation, and further exploration of alternatives, in the face of changing needs or circumstances. That is, often our decisions depend on a higher level choice: whether to exploit well known but possibly suboptimal alternatives or to explore risky but potentially more profitable ones. How adaptive agents choose between exploitation and exploration remains an important and open question that has received relatively limited attention in the behavioural and brain sciences. The choice could depend on a number of factors, including the familiarity of the environment, how quickly the environment is likely to change and the relative value of exploiting known sources of reward versus the cost of reducing uncertainty through exploration. There is no known generally optimal solution to the exploration versus exploitation problem, and a solution to the general case may indeed not be possible. However, there have been formal analyses of the optimal policy under constrained circumstances. There have also been specific suggestions of how humans and animals may respond to this problem under particular experimental conditions as well as proposals about the brain mechanisms involved. Here, we provide a brief review of this work, discuss how exploration and exploitation may be mediated in the brain and highlight some promising future directions for research.","DOI":"10.1098/rstb.2007.2098","ISSN":"0962-8436, 1471-2970","note":"Many large and small decisions we make in our daily lives—which ice cream to choose, what research projects to pursue, which partner to marry—require an exploration of alternatives before committing to and exploiting the benefits of a particular choice. Furthermore, many decisions require re-evaluation, and further exploration of alternatives, in the face of changing needs or circumstances. That is, often our decisions depend on a higher level choice: whether to exploit well known but possibly suboptimal alternatives or to explore risky but potentially more profitable ones. How adaptive agents choose between exploitation and exploration remains an important and open question that has received relatively limited attention in the behavioural and brain sciences. The choice could depend on a number of factors, including the familiarity of the environment, how quickly the environment is likely to change and the relative value of exploiting known sources of reward versus the cost of reducing uncertainty through exploration. There is no known generally optimal solution to the exploration versus exploitation problem, and a solution to the general case may indeed not be possible. However, there have been formal analyses of the optimal policy under constrained circumstances. There have also been specific suggestions of how humans and animals may respond to this problem under particular experimental conditions as well as proposals about the brain mechanisms involved. Here, we provide a brief review of this work, discuss how exploration and exploitation may be mediated in the brain and highlight some promising future directions for research.\nPMID: 17395573","shortTitle":"Should I stay or should I go?","language":"en","author":[{"family":"Cohen","given":"Jonathan D."},{"family":"McClure","given":"Samuel M."},{"family":"Yu","given":"Angela J."}],"issued":{"date-parts":[["2007",5,29]]},"accessed":{"date-parts":[["2015",2,11]]},"PMID":"17395573"}}],"schema":"https://github.com/citation-style-language/schema/raw/master/csl-citation.json"} </w:instrText>
      </w:r>
      <w:r>
        <w:fldChar w:fldCharType="separate"/>
      </w:r>
      <w:r>
        <w:rPr>
          <w:noProof/>
        </w:rPr>
        <w:t>(Cohen, McClure, &amp; Yu, 2007)</w:t>
      </w:r>
      <w:r>
        <w:fldChar w:fldCharType="end"/>
      </w:r>
      <w:r>
        <w:t>. That said</w:t>
      </w:r>
      <w:proofErr w:type="gramStart"/>
      <w:r>
        <w:t>,</w:t>
      </w:r>
      <w:proofErr w:type="gramEnd"/>
      <w:r>
        <w:t xml:space="preserve"> </w:t>
      </w:r>
      <w:del w:id="17" w:author="Alex Dombrovski" w:date="2015-02-11T15:50:00Z">
        <w:r w:rsidDel="003920D3">
          <w:delText xml:space="preserve">there are </w:delText>
        </w:r>
      </w:del>
      <w:r>
        <w:t xml:space="preserve">some important limitations of this model </w:t>
      </w:r>
      <w:del w:id="18" w:author="Alex Dombrovski" w:date="2015-02-11T15:50:00Z">
        <w:r w:rsidDel="003920D3">
          <w:delText xml:space="preserve">that </w:delText>
        </w:r>
      </w:del>
      <w:r>
        <w:t>limit</w:t>
      </w:r>
      <w:del w:id="19" w:author="Alex Dombrovski" w:date="2015-02-11T15:50:00Z">
        <w:r w:rsidDel="00533103">
          <w:delText>s</w:delText>
        </w:r>
      </w:del>
      <w:r>
        <w:t xml:space="preserve"> its generalizability to other time-varying instrumental problems.</w:t>
      </w:r>
    </w:p>
    <w:p w14:paraId="5A64BC2B" w14:textId="77777777" w:rsidR="001F28CA" w:rsidRDefault="001F28CA" w:rsidP="00B3556D"/>
    <w:p w14:paraId="57D551B8" w14:textId="77777777" w:rsidR="0032458F" w:rsidRDefault="00397BA5" w:rsidP="00B3556D">
      <w:r>
        <w:t xml:space="preserve">First, by dividing the temporal space in half, the TC model provides a relatively coarse representation of the time-varying contingency. This heuristic approach to value representation adequately captures most monotonic reward functions such as those described above, but fails to represent </w:t>
      </w:r>
      <w:r w:rsidR="0032458F">
        <w:t xml:space="preserve">other </w:t>
      </w:r>
      <w:r>
        <w:t xml:space="preserve">functions </w:t>
      </w:r>
      <w:r w:rsidR="0032458F">
        <w:t>such as the quadratic function depicted below:</w:t>
      </w:r>
    </w:p>
    <w:p w14:paraId="69AA7991" w14:textId="77777777" w:rsidR="00CD6339" w:rsidRDefault="00CD6339" w:rsidP="00B3556D"/>
    <w:p w14:paraId="154B6697" w14:textId="5501A3F5" w:rsidR="0032458F" w:rsidRDefault="0032458F" w:rsidP="00B3556D">
      <w:r>
        <w:rPr>
          <w:noProof/>
        </w:rPr>
        <w:drawing>
          <wp:anchor distT="0" distB="0" distL="114300" distR="114300" simplePos="0" relativeHeight="251660288" behindDoc="0" locked="0" layoutInCell="1" allowOverlap="1" wp14:anchorId="3F92D07F" wp14:editId="7EAE748C">
            <wp:simplePos x="0" y="0"/>
            <wp:positionH relativeFrom="column">
              <wp:posOffset>1270</wp:posOffset>
            </wp:positionH>
            <wp:positionV relativeFrom="paragraph">
              <wp:posOffset>0</wp:posOffset>
            </wp:positionV>
            <wp:extent cx="3198495" cy="2399665"/>
            <wp:effectExtent l="0" t="0" r="1905" b="0"/>
            <wp:wrapSquare wrapText="bothSides"/>
            <wp:docPr id="20" name="Picture 20" descr="Macintosh HD:Users:michael:Google_Drive:skinner:temporal_instrumental_agent:clock_task:quad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chael:Google_Drive:skinner:temporal_instrumental_agent:clock_task:quadu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8495" cy="23996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Here, responses very early in time or very late in time are optimal, but responses in the middle of the time interval have a low expected value. Representing the value of early versus late responses would provide little information to guide response selection given that these values would be relatively similar. </w:t>
      </w:r>
      <w:proofErr w:type="gramStart"/>
      <w:r>
        <w:t>Other non-monotonic functions are also poorly represented by the TC model, such as a function with a periodic payoff</w:t>
      </w:r>
      <w:proofErr w:type="gramEnd"/>
      <w:r>
        <w:t xml:space="preserve"> (e.g., sinusoid). </w:t>
      </w:r>
    </w:p>
    <w:p w14:paraId="05BA0A76" w14:textId="77777777" w:rsidR="0032458F" w:rsidRDefault="0032458F" w:rsidP="00B3556D"/>
    <w:p w14:paraId="4853D5E8" w14:textId="21330438" w:rsidR="00763949" w:rsidRDefault="0032458F" w:rsidP="00B3556D">
      <w:r>
        <w:t xml:space="preserve">Likewise, the slow/fast representation of relative uncertainty provides only coarse information about how to modulate response times to learn more about the contingency. </w:t>
      </w:r>
      <w:r w:rsidR="00763949">
        <w:t>From an information-theoretic standpoint, in sequential sampling, the greatest incremental information about the contingency would be obtained by choosing the response time about which one knows the least. In a fast/slow representation, uncertainty-driven exploration may lead one to sample heavily from 1–2 seconds while knowing relatively little about 0–1 seconds.</w:t>
      </w:r>
    </w:p>
    <w:p w14:paraId="0A420128" w14:textId="1CD43833" w:rsidR="00763949" w:rsidRDefault="00763949" w:rsidP="00B3556D"/>
    <w:p w14:paraId="147CAF68" w14:textId="53F22492" w:rsidR="00763949" w:rsidRDefault="00763949" w:rsidP="00B3556D">
      <w:r>
        <w:t xml:space="preserve">The </w:t>
      </w:r>
      <w:r w:rsidR="004C0D58">
        <w:t xml:space="preserve">central </w:t>
      </w:r>
      <w:r>
        <w:t xml:space="preserve">point is that in order to capture behavior on a broader class of time-varying instrumental problems, computational models </w:t>
      </w:r>
      <w:r w:rsidR="004C0D58">
        <w:t xml:space="preserve">that have a more nuanced representation of time are needed. Representing time-varying instrumental contingencies and corresponding uncertainty about response options is a kind of function approximation problem in which the agent needs to develop a reasonable approximation of the reward function by choosing maximally informative responses and learning from the outcomes. </w:t>
      </w:r>
      <w:commentRangeStart w:id="20"/>
      <w:r w:rsidR="004C0D58">
        <w:t>We take on this challenge in the section below.</w:t>
      </w:r>
      <w:commentRangeEnd w:id="20"/>
      <w:r w:rsidR="004C0D58">
        <w:rPr>
          <w:rStyle w:val="CommentReference"/>
        </w:rPr>
        <w:commentReference w:id="20"/>
      </w:r>
    </w:p>
    <w:p w14:paraId="244CEC4D" w14:textId="77777777" w:rsidR="00763949" w:rsidRDefault="00763949" w:rsidP="00B3556D"/>
    <w:p w14:paraId="38BE76FB" w14:textId="2DDFB8CE" w:rsidR="0032458F" w:rsidRDefault="004C0D58" w:rsidP="00B3556D">
      <w:r>
        <w:t xml:space="preserve">An additional concern about the TC model is </w:t>
      </w:r>
      <w:r w:rsidR="009B1748">
        <w:t>that the contribution</w:t>
      </w:r>
      <w:ins w:id="21" w:author="Alex Dombrovski" w:date="2015-02-11T15:51:00Z">
        <w:r w:rsidR="00D659D6">
          <w:t>s</w:t>
        </w:r>
      </w:ins>
      <w:r w:rsidR="009B1748">
        <w:t xml:space="preserve"> of the free parameters representing decision processes are summed to generate a predicted response time on each trial. </w:t>
      </w:r>
    </w:p>
    <w:p w14:paraId="730DFCE1" w14:textId="77777777" w:rsidR="004C0D58" w:rsidRDefault="004C0D58" w:rsidP="00B3556D"/>
    <w:p w14:paraId="3692D338" w14:textId="316D56F6" w:rsidR="00AE035A" w:rsidRDefault="00AE035A" w:rsidP="00AE035A">
      <w:pPr>
        <w:pStyle w:val="ListParagraph"/>
        <w:numPr>
          <w:ilvl w:val="0"/>
          <w:numId w:val="5"/>
        </w:numPr>
      </w:pPr>
      <w:r>
        <w:t>Additive effects (absorb misfit)</w:t>
      </w:r>
    </w:p>
    <w:p w14:paraId="74A446BD" w14:textId="29EADDAC" w:rsidR="00AE035A" w:rsidRDefault="00AE035A" w:rsidP="00AE035A">
      <w:pPr>
        <w:pStyle w:val="ListParagraph"/>
        <w:numPr>
          <w:ilvl w:val="0"/>
          <w:numId w:val="5"/>
        </w:numPr>
      </w:pPr>
      <w:r>
        <w:t>Only captures monotonic contingencies</w:t>
      </w:r>
    </w:p>
    <w:p w14:paraId="3246D83E" w14:textId="68B96054" w:rsidR="00AE035A" w:rsidRPr="00AE035A" w:rsidRDefault="00AE035A" w:rsidP="00AE035A">
      <w:pPr>
        <w:pStyle w:val="ListParagraph"/>
        <w:numPr>
          <w:ilvl w:val="0"/>
          <w:numId w:val="5"/>
        </w:numPr>
      </w:pPr>
      <w:r>
        <w:t>Coarse representation of time and uncertainty-driven exploration</w:t>
      </w:r>
    </w:p>
    <w:p w14:paraId="5962527D" w14:textId="77777777" w:rsidR="00D55275" w:rsidRDefault="00D55275" w:rsidP="00B3556D"/>
    <w:p w14:paraId="4A3C6EF2" w14:textId="77777777" w:rsidR="00BD081E" w:rsidRDefault="00BD081E" w:rsidP="00B3556D"/>
    <w:p w14:paraId="0D68048F" w14:textId="13FE09C5" w:rsidR="00350FF1" w:rsidRDefault="008052B2" w:rsidP="00C163CF">
      <w:pPr>
        <w:pStyle w:val="ListParagraph"/>
        <w:numPr>
          <w:ilvl w:val="0"/>
          <w:numId w:val="3"/>
        </w:numPr>
      </w:pPr>
      <w:r>
        <w:t xml:space="preserve">Example: </w:t>
      </w:r>
      <w:r w:rsidR="005D3CB3">
        <w:t>Clock</w:t>
      </w:r>
      <w:r w:rsidR="006B4001">
        <w:t xml:space="preserve"> </w:t>
      </w:r>
      <w:r w:rsidR="00350FF1">
        <w:t>–</w:t>
      </w:r>
      <w:r w:rsidR="006B4001">
        <w:t xml:space="preserve"> MH</w:t>
      </w:r>
    </w:p>
    <w:p w14:paraId="31ED6ED1" w14:textId="77777777" w:rsidR="00350FF1" w:rsidRDefault="00350FF1" w:rsidP="00350FF1">
      <w:pPr>
        <w:pStyle w:val="ListParagraph"/>
        <w:numPr>
          <w:ilvl w:val="0"/>
          <w:numId w:val="3"/>
        </w:numPr>
      </w:pPr>
      <w:r>
        <w:t>Frank’s model -- MH</w:t>
      </w:r>
    </w:p>
    <w:p w14:paraId="7CC12283" w14:textId="77777777" w:rsidR="00350FF1" w:rsidRDefault="00350FF1" w:rsidP="00350FF1">
      <w:pPr>
        <w:pStyle w:val="ListParagraph"/>
        <w:numPr>
          <w:ilvl w:val="1"/>
          <w:numId w:val="3"/>
        </w:numPr>
      </w:pPr>
      <w:r>
        <w:t>+Uncertainty-driven exploration</w:t>
      </w:r>
    </w:p>
    <w:p w14:paraId="1855EC96" w14:textId="77777777" w:rsidR="00350FF1" w:rsidRDefault="00350FF1" w:rsidP="00350FF1">
      <w:pPr>
        <w:pStyle w:val="ListParagraph"/>
        <w:numPr>
          <w:ilvl w:val="1"/>
          <w:numId w:val="3"/>
        </w:numPr>
      </w:pPr>
      <w:r>
        <w:t>–Limited representation</w:t>
      </w:r>
    </w:p>
    <w:p w14:paraId="3361E6AC" w14:textId="77777777" w:rsidR="00350FF1" w:rsidRDefault="00350FF1" w:rsidP="00350FF1">
      <w:pPr>
        <w:pStyle w:val="ListParagraph"/>
        <w:numPr>
          <w:ilvl w:val="2"/>
          <w:numId w:val="3"/>
        </w:numPr>
      </w:pPr>
      <w:r>
        <w:t>Value: can only get monotonic contingencies</w:t>
      </w:r>
    </w:p>
    <w:p w14:paraId="4DDB2675" w14:textId="7ED0833D" w:rsidR="00350FF1" w:rsidRDefault="00350FF1" w:rsidP="00350FF1">
      <w:pPr>
        <w:pStyle w:val="ListParagraph"/>
        <w:numPr>
          <w:ilvl w:val="2"/>
          <w:numId w:val="3"/>
        </w:numPr>
      </w:pPr>
      <w:r>
        <w:t>Uncertainty: unable to pick a region of maximum uncertainty</w:t>
      </w:r>
    </w:p>
    <w:p w14:paraId="6B5F2567" w14:textId="77777777" w:rsidR="00350FF1" w:rsidRDefault="00350FF1" w:rsidP="00350FF1">
      <w:pPr>
        <w:pStyle w:val="ListParagraph"/>
        <w:numPr>
          <w:ilvl w:val="1"/>
          <w:numId w:val="3"/>
        </w:numPr>
      </w:pPr>
      <w:r>
        <w:t>-</w:t>
      </w:r>
      <w:proofErr w:type="spellStart"/>
      <w:r>
        <w:t>RT</w:t>
      </w:r>
      <w:r w:rsidRPr="00FC5DAD">
        <w:rPr>
          <w:vertAlign w:val="subscript"/>
        </w:rPr>
        <w:t>best</w:t>
      </w:r>
      <w:proofErr w:type="spellEnd"/>
      <w:r>
        <w:t xml:space="preserve"> </w:t>
      </w:r>
    </w:p>
    <w:p w14:paraId="62AA687B" w14:textId="4F2A9A55" w:rsidR="00431641" w:rsidRDefault="00350FF1" w:rsidP="00DD640C">
      <w:pPr>
        <w:pStyle w:val="ListParagraph"/>
        <w:numPr>
          <w:ilvl w:val="1"/>
          <w:numId w:val="3"/>
        </w:numPr>
      </w:pPr>
      <w:r>
        <w:t xml:space="preserve">– </w:t>
      </w:r>
      <w:proofErr w:type="gramStart"/>
      <w:r>
        <w:t>additive</w:t>
      </w:r>
      <w:proofErr w:type="gramEnd"/>
      <w:r>
        <w:t xml:space="preserve"> model combining learning &amp; choice rule</w:t>
      </w:r>
    </w:p>
    <w:p w14:paraId="2AF820B1" w14:textId="77777777" w:rsidR="00A57D1A" w:rsidRDefault="00A57D1A" w:rsidP="00A57D1A"/>
    <w:p w14:paraId="5A2E0097" w14:textId="77777777" w:rsidR="00B3556D" w:rsidRDefault="00B3556D" w:rsidP="00B3556D"/>
    <w:p w14:paraId="10024E86" w14:textId="46C37830" w:rsidR="009E229D" w:rsidRDefault="006F4107" w:rsidP="009E229D">
      <w:r>
        <w:t>Temporal basis</w:t>
      </w:r>
    </w:p>
    <w:p w14:paraId="6644A648" w14:textId="77777777" w:rsidR="00681C0B" w:rsidRDefault="00681C0B" w:rsidP="009E229D"/>
    <w:p w14:paraId="72AC01A7" w14:textId="30FDE581" w:rsidR="00681C0B" w:rsidRDefault="001B4272" w:rsidP="009E229D">
      <w:r>
        <w:t xml:space="preserve"> </w:t>
      </w:r>
    </w:p>
    <w:p w14:paraId="15AF9D6A" w14:textId="77777777" w:rsidR="00597D2C" w:rsidRDefault="00597D2C" w:rsidP="009E229D"/>
    <w:p w14:paraId="77B7C4D7" w14:textId="6BC9D719" w:rsidR="009E229D" w:rsidRDefault="00A16F76" w:rsidP="009E229D">
      <w:pPr>
        <w:pStyle w:val="ListParagraph"/>
        <w:numPr>
          <w:ilvl w:val="0"/>
          <w:numId w:val="2"/>
        </w:numPr>
        <w:rPr>
          <w:ins w:id="22" w:author="Alex Dombrovski" w:date="2015-02-11T16:07:00Z"/>
        </w:rPr>
      </w:pPr>
      <w:r>
        <w:t>Temporal representation of value</w:t>
      </w:r>
      <w:r w:rsidR="00CC2B46">
        <w:t>, time as a high-dimensional action space</w:t>
      </w:r>
      <w:r w:rsidR="00D84FAA">
        <w:t xml:space="preserve"> – </w:t>
      </w:r>
      <w:proofErr w:type="spellStart"/>
      <w:r w:rsidR="00D84FAA">
        <w:t>Ludvig</w:t>
      </w:r>
      <w:proofErr w:type="spellEnd"/>
      <w:r w:rsidR="00D84FAA">
        <w:t xml:space="preserve">, </w:t>
      </w:r>
      <w:proofErr w:type="spellStart"/>
      <w:r w:rsidR="00D84FAA">
        <w:t>Kelsoe</w:t>
      </w:r>
      <w:proofErr w:type="spellEnd"/>
      <w:r w:rsidR="00D84FAA">
        <w:t xml:space="preserve"> &amp; Sutton</w:t>
      </w:r>
      <w:r w:rsidR="00975CB0">
        <w:t xml:space="preserve"> (good but does not extend to instrumental paradigms –</w:t>
      </w:r>
      <w:r w:rsidR="00E97281">
        <w:t xml:space="preserve"> </w:t>
      </w:r>
      <w:proofErr w:type="spellStart"/>
      <w:r w:rsidR="00E97281">
        <w:t>Moustafa</w:t>
      </w:r>
      <w:proofErr w:type="spellEnd"/>
      <w:r w:rsidR="00793EBB">
        <w:t xml:space="preserve"> 2008, propagation</w:t>
      </w:r>
      <w:r w:rsidR="00E97281">
        <w:t>)</w:t>
      </w:r>
      <w:r w:rsidR="0022240B">
        <w:t xml:space="preserve"> </w:t>
      </w:r>
      <w:del w:id="23" w:author="Alex Dombrovski" w:date="2015-02-11T16:07:00Z">
        <w:r w:rsidR="0022240B" w:rsidDel="008E5DD6">
          <w:delText>--</w:delText>
        </w:r>
      </w:del>
      <w:ins w:id="24" w:author="Alex Dombrovski" w:date="2015-02-11T16:07:00Z">
        <w:r w:rsidR="008E5DD6">
          <w:t>–</w:t>
        </w:r>
      </w:ins>
      <w:r w:rsidR="0022240B">
        <w:t xml:space="preserve"> MH</w:t>
      </w:r>
    </w:p>
    <w:p w14:paraId="3416AE48" w14:textId="79C4BF63" w:rsidR="008E5DD6" w:rsidRDefault="008E5DD6" w:rsidP="009E229D">
      <w:pPr>
        <w:pStyle w:val="ListParagraph"/>
        <w:numPr>
          <w:ilvl w:val="0"/>
          <w:numId w:val="2"/>
        </w:numPr>
      </w:pPr>
      <w:ins w:id="25" w:author="Alex Dombrovski" w:date="2015-02-11T16:07:00Z">
        <w:r>
          <w:t>No decay to reflect interval adaptation</w:t>
        </w:r>
      </w:ins>
      <w:bookmarkStart w:id="26" w:name="_GoBack"/>
      <w:bookmarkEnd w:id="26"/>
    </w:p>
    <w:p w14:paraId="6A029DB6" w14:textId="77777777" w:rsidR="00975CB0" w:rsidRDefault="00975CB0" w:rsidP="0037549C">
      <w:pPr>
        <w:pStyle w:val="ListParagraph"/>
      </w:pPr>
    </w:p>
    <w:p w14:paraId="0B0997A2" w14:textId="60C51861" w:rsidR="006A1844" w:rsidRDefault="006A1844" w:rsidP="006A1844">
      <w:r>
        <w:t>Model</w:t>
      </w:r>
      <w:r w:rsidR="0071317E">
        <w:t xml:space="preserve"> [for now paste the equations]</w:t>
      </w:r>
    </w:p>
    <w:p w14:paraId="4E69ADAA" w14:textId="53618F59" w:rsidR="00D51D9D" w:rsidRDefault="002244E0" w:rsidP="0037549C">
      <w:pPr>
        <w:pStyle w:val="ListParagraph"/>
        <w:numPr>
          <w:ilvl w:val="0"/>
          <w:numId w:val="4"/>
        </w:numPr>
      </w:pPr>
      <w:r>
        <w:t>Temporal basis representation of ACTION value</w:t>
      </w:r>
      <w:r w:rsidR="00B12983">
        <w:t>, no</w:t>
      </w:r>
      <w:r w:rsidR="0071317E">
        <w:t>t the same as state value in TD</w:t>
      </w:r>
    </w:p>
    <w:p w14:paraId="3E65322B" w14:textId="6469B049" w:rsidR="00B12983" w:rsidRDefault="002D0A3F" w:rsidP="0037549C">
      <w:pPr>
        <w:pStyle w:val="ListParagraph"/>
        <w:numPr>
          <w:ilvl w:val="0"/>
          <w:numId w:val="4"/>
        </w:numPr>
      </w:pPr>
      <w:r>
        <w:t>Temporal basis for uncertainty</w:t>
      </w:r>
      <w:r w:rsidR="00AF3CDD">
        <w:t xml:space="preserve"> – predicts where </w:t>
      </w:r>
      <w:r w:rsidR="00670195">
        <w:t xml:space="preserve">precisely </w:t>
      </w:r>
      <w:r w:rsidR="00AF3CDD">
        <w:t>one will explore</w:t>
      </w:r>
    </w:p>
    <w:p w14:paraId="341B10D7" w14:textId="6FE123F0" w:rsidR="002D0A3F" w:rsidRDefault="002D0A3F" w:rsidP="0037549C">
      <w:pPr>
        <w:pStyle w:val="ListParagraph"/>
        <w:numPr>
          <w:ilvl w:val="0"/>
          <w:numId w:val="4"/>
        </w:numPr>
      </w:pPr>
      <w:r>
        <w:t>Opportunity cost based on reward rate</w:t>
      </w:r>
      <w:r w:rsidR="00C50780">
        <w:t xml:space="preserve"> </w:t>
      </w:r>
    </w:p>
    <w:p w14:paraId="399C8C1C" w14:textId="462F5CDA" w:rsidR="007D6031" w:rsidRDefault="004D1689" w:rsidP="0037549C">
      <w:pPr>
        <w:pStyle w:val="ListParagraph"/>
        <w:numPr>
          <w:ilvl w:val="0"/>
          <w:numId w:val="4"/>
        </w:numPr>
      </w:pPr>
      <w:r>
        <w:t>Value-uncertainty competition</w:t>
      </w:r>
    </w:p>
    <w:p w14:paraId="4E2D9438" w14:textId="77777777" w:rsidR="00547125" w:rsidRDefault="00547125"/>
    <w:p w14:paraId="76C36184" w14:textId="034D7291" w:rsidR="00A40958" w:rsidRDefault="00DC53FA">
      <w:r>
        <w:t xml:space="preserve">The </w:t>
      </w:r>
    </w:p>
    <w:p w14:paraId="459C1836" w14:textId="77777777" w:rsidR="00547125" w:rsidRDefault="00547125"/>
    <w:p w14:paraId="5F66D8B3" w14:textId="5B11D667" w:rsidR="00547125" w:rsidRDefault="00547125">
      <w:r>
        <w:t>Value representation:</w:t>
      </w:r>
    </w:p>
    <w:p w14:paraId="565B1857" w14:textId="77777777" w:rsidR="00547125" w:rsidRDefault="00547125"/>
    <w:p w14:paraId="7FC1A329" w14:textId="61D7DD3A" w:rsidR="00547125" w:rsidRDefault="00547125">
      <w:r>
        <w:rPr>
          <w:noProof/>
        </w:rPr>
        <w:drawing>
          <wp:inline distT="0" distB="0" distL="0" distR="0" wp14:anchorId="61137995" wp14:editId="430CEC73">
            <wp:extent cx="1435100" cy="532130"/>
            <wp:effectExtent l="0" t="0" r="1270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5100" cy="532130"/>
                    </a:xfrm>
                    <a:prstGeom prst="rect">
                      <a:avLst/>
                    </a:prstGeom>
                    <a:noFill/>
                    <a:ln>
                      <a:noFill/>
                    </a:ln>
                  </pic:spPr>
                </pic:pic>
              </a:graphicData>
            </a:graphic>
          </wp:inline>
        </w:drawing>
      </w:r>
    </w:p>
    <w:p w14:paraId="07943069" w14:textId="77777777" w:rsidR="00547125" w:rsidRDefault="00547125"/>
    <w:p w14:paraId="314EF807" w14:textId="35544C84" w:rsidR="00547125" w:rsidRDefault="00DC09D1">
      <w:r>
        <w:t>Uncertainty representation:</w:t>
      </w:r>
    </w:p>
    <w:p w14:paraId="51D00B74" w14:textId="77777777" w:rsidR="00DC09D1" w:rsidRDefault="00DC09D1"/>
    <w:p w14:paraId="7E082297" w14:textId="5DBCDC60" w:rsidR="00DC09D1" w:rsidRDefault="00DC09D1">
      <w:r>
        <w:rPr>
          <w:noProof/>
        </w:rPr>
        <w:drawing>
          <wp:inline distT="0" distB="0" distL="0" distR="0" wp14:anchorId="582C3DD2" wp14:editId="044171F1">
            <wp:extent cx="1394460" cy="5321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4460" cy="532130"/>
                    </a:xfrm>
                    <a:prstGeom prst="rect">
                      <a:avLst/>
                    </a:prstGeom>
                    <a:noFill/>
                    <a:ln>
                      <a:noFill/>
                    </a:ln>
                  </pic:spPr>
                </pic:pic>
              </a:graphicData>
            </a:graphic>
          </wp:inline>
        </w:drawing>
      </w:r>
    </w:p>
    <w:p w14:paraId="3D8DE4FB" w14:textId="77777777" w:rsidR="00547125" w:rsidRDefault="00547125"/>
    <w:p w14:paraId="2D0346A7" w14:textId="77777777" w:rsidR="00547125" w:rsidRDefault="00547125">
      <w:r>
        <w:t>Choice rule:</w:t>
      </w:r>
    </w:p>
    <w:p w14:paraId="13BBBEE4" w14:textId="77777777" w:rsidR="00547125" w:rsidRDefault="00547125"/>
    <w:p w14:paraId="0B507FBD" w14:textId="2EF684B9" w:rsidR="00547125" w:rsidRDefault="00DC09D1">
      <w:r>
        <w:rPr>
          <w:noProof/>
        </w:rPr>
        <w:drawing>
          <wp:inline distT="0" distB="0" distL="0" distR="0" wp14:anchorId="4F3AE58B" wp14:editId="0C997194">
            <wp:extent cx="1828800" cy="202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202565"/>
                    </a:xfrm>
                    <a:prstGeom prst="rect">
                      <a:avLst/>
                    </a:prstGeom>
                    <a:noFill/>
                    <a:ln>
                      <a:noFill/>
                    </a:ln>
                  </pic:spPr>
                </pic:pic>
              </a:graphicData>
            </a:graphic>
          </wp:inline>
        </w:drawing>
      </w:r>
    </w:p>
    <w:p w14:paraId="1E8F4F83" w14:textId="77777777" w:rsidR="00547125" w:rsidRDefault="00547125"/>
    <w:p w14:paraId="6BB40B67" w14:textId="77777777" w:rsidR="00DC09D1" w:rsidRDefault="00547125">
      <w:r>
        <w:rPr>
          <w:noProof/>
        </w:rPr>
        <w:drawing>
          <wp:inline distT="0" distB="0" distL="0" distR="0" wp14:anchorId="0E03B30E" wp14:editId="77B8EE8A">
            <wp:extent cx="1799590" cy="20447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9590" cy="204470"/>
                    </a:xfrm>
                    <a:prstGeom prst="rect">
                      <a:avLst/>
                    </a:prstGeom>
                    <a:noFill/>
                    <a:ln>
                      <a:noFill/>
                    </a:ln>
                  </pic:spPr>
                </pic:pic>
              </a:graphicData>
            </a:graphic>
          </wp:inline>
        </w:drawing>
      </w:r>
    </w:p>
    <w:p w14:paraId="24598F2C" w14:textId="77777777" w:rsidR="00DC09D1" w:rsidRDefault="00DC09D1"/>
    <w:p w14:paraId="2209F828" w14:textId="6ADC669D" w:rsidR="007D6031" w:rsidRDefault="00DC09D1">
      <w:r>
        <w:rPr>
          <w:noProof/>
        </w:rPr>
        <w:drawing>
          <wp:inline distT="0" distB="0" distL="0" distR="0" wp14:anchorId="24ECF998" wp14:editId="26A6DF97">
            <wp:extent cx="2563495" cy="5613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3495" cy="561340"/>
                    </a:xfrm>
                    <a:prstGeom prst="rect">
                      <a:avLst/>
                    </a:prstGeom>
                    <a:noFill/>
                    <a:ln>
                      <a:noFill/>
                    </a:ln>
                  </pic:spPr>
                </pic:pic>
              </a:graphicData>
            </a:graphic>
          </wp:inline>
        </w:drawing>
      </w:r>
      <w:r w:rsidR="007D6031">
        <w:br w:type="page"/>
      </w:r>
    </w:p>
    <w:p w14:paraId="387D0B3D" w14:textId="77777777" w:rsidR="001F28CA" w:rsidRDefault="001F28CA"/>
    <w:p w14:paraId="3024E40D" w14:textId="77777777" w:rsidR="001F28CA" w:rsidRDefault="001F28CA"/>
    <w:p w14:paraId="409125C9" w14:textId="77777777" w:rsidR="00A81253" w:rsidRDefault="00A81253"/>
    <w:p w14:paraId="7F7B93FE" w14:textId="42E965A5" w:rsidR="00857B38" w:rsidRDefault="00857B38" w:rsidP="007D6031">
      <w:pPr>
        <w:pStyle w:val="ListParagraph"/>
      </w:pPr>
      <w:r>
        <w:t>Opportunity cost</w:t>
      </w:r>
    </w:p>
    <w:p w14:paraId="0D6934AC" w14:textId="77777777" w:rsidR="00217E47" w:rsidRPr="00857B38" w:rsidRDefault="00217E47" w:rsidP="00217E47">
      <w:pPr>
        <w:pStyle w:val="ListParagraph"/>
        <w:jc w:val="right"/>
        <w:rPr>
          <w:i/>
        </w:rPr>
      </w:pPr>
      <w:r w:rsidRPr="00857B38">
        <w:rPr>
          <w:i/>
        </w:rPr>
        <w:t>Time is the most valuable thing a man can spend.</w:t>
      </w:r>
    </w:p>
    <w:p w14:paraId="1816526D" w14:textId="77777777" w:rsidR="00217E47" w:rsidRPr="00857B38" w:rsidRDefault="00217E47" w:rsidP="00217E47">
      <w:pPr>
        <w:pStyle w:val="ListParagraph"/>
        <w:jc w:val="right"/>
        <w:rPr>
          <w:i/>
        </w:rPr>
      </w:pPr>
      <w:r w:rsidRPr="00857B38">
        <w:rPr>
          <w:i/>
        </w:rPr>
        <w:t>Theophrastus</w:t>
      </w:r>
    </w:p>
    <w:p w14:paraId="0EC096E3" w14:textId="77777777" w:rsidR="00217E47" w:rsidRDefault="00217E47" w:rsidP="007D6031">
      <w:pPr>
        <w:pStyle w:val="ListParagraph"/>
      </w:pPr>
    </w:p>
    <w:p w14:paraId="31AB400B" w14:textId="5874E529" w:rsidR="004A7E47" w:rsidRDefault="00857B38" w:rsidP="00665032">
      <w:pPr>
        <w:rPr>
          <w:rFonts w:ascii="Lucida Grande" w:hAnsi="Lucida Grande" w:cs="Lucida Grande"/>
          <w:color w:val="000000"/>
        </w:rPr>
      </w:pPr>
      <w:r>
        <w:t>L</w:t>
      </w:r>
      <w:r w:rsidR="009D7604">
        <w:t xml:space="preserve">earning </w:t>
      </w:r>
      <w:r w:rsidR="00632145">
        <w:t xml:space="preserve">a </w:t>
      </w:r>
      <w:r>
        <w:t xml:space="preserve">temporal </w:t>
      </w:r>
      <w:r w:rsidR="00632145">
        <w:t xml:space="preserve">contingency </w:t>
      </w:r>
      <w:r w:rsidR="006E5C49">
        <w:t>does not</w:t>
      </w:r>
      <w:r w:rsidR="00632145">
        <w:t xml:space="preserve"> </w:t>
      </w:r>
      <w:r w:rsidR="00630A88">
        <w:t xml:space="preserve">yet </w:t>
      </w:r>
      <w:r w:rsidR="006E5C49">
        <w:t xml:space="preserve">guarantee </w:t>
      </w:r>
      <w:r w:rsidR="00632145">
        <w:t xml:space="preserve">optimal </w:t>
      </w:r>
      <w:r w:rsidR="00113C12">
        <w:t>timing</w:t>
      </w:r>
      <w:r w:rsidR="007D031C">
        <w:t xml:space="preserve">.  </w:t>
      </w:r>
      <w:r w:rsidR="003624D8">
        <w:t>One needs to also consider t</w:t>
      </w:r>
      <w:r w:rsidR="00305C76">
        <w:t xml:space="preserve">he </w:t>
      </w:r>
      <w:r w:rsidR="001C76E4">
        <w:t xml:space="preserve">intrinsic </w:t>
      </w:r>
      <w:r w:rsidR="00305C76">
        <w:t>value of time</w:t>
      </w:r>
      <w:r w:rsidR="006E5C49">
        <w:t xml:space="preserve">.  </w:t>
      </w:r>
      <w:r w:rsidR="004B5181">
        <w:t>This</w:t>
      </w:r>
      <w:r w:rsidR="00A31C5D">
        <w:t xml:space="preserve"> value, usually termed</w:t>
      </w:r>
      <w:r w:rsidR="00E463BE">
        <w:t xml:space="preserve"> </w:t>
      </w:r>
      <w:r w:rsidR="00926F30" w:rsidRPr="00665032">
        <w:rPr>
          <w:i/>
        </w:rPr>
        <w:t>opportunity cost</w:t>
      </w:r>
      <w:r w:rsidR="00E038BC" w:rsidRPr="00E038BC">
        <w:t>,</w:t>
      </w:r>
      <w:r w:rsidR="00732C8C">
        <w:t xml:space="preserve"> </w:t>
      </w:r>
      <w:r w:rsidR="00A31C5D">
        <w:t>reflects</w:t>
      </w:r>
      <w:r w:rsidR="00B409BB">
        <w:t xml:space="preserve"> alternative rewards that are foregone</w:t>
      </w:r>
      <w:r w:rsidR="001A22DC">
        <w:t xml:space="preserve"> while </w:t>
      </w:r>
      <w:r w:rsidR="003234DB">
        <w:t xml:space="preserve">waiting or </w:t>
      </w:r>
      <w:r w:rsidR="001A22DC">
        <w:t>performing an action</w:t>
      </w:r>
      <w:r w:rsidR="00926F30">
        <w:t>.</w:t>
      </w:r>
      <w:r w:rsidR="008A1BF0">
        <w:t xml:space="preserve">  A good estimate of the opportunity cost is </w:t>
      </w:r>
      <w:r w:rsidR="000D1276">
        <w:t xml:space="preserve">given by </w:t>
      </w:r>
      <w:r w:rsidR="008A1BF0">
        <w:t xml:space="preserve">the </w:t>
      </w:r>
      <w:r w:rsidR="000D1276">
        <w:t xml:space="preserve">long-term </w:t>
      </w:r>
      <w:r w:rsidR="008A47E2">
        <w:t>reward rate</w:t>
      </w:r>
      <w:r w:rsidR="00713F1A">
        <w:t xml:space="preserve"> </w:t>
      </w:r>
      <w:r w:rsidR="00713F1A">
        <w:fldChar w:fldCharType="begin"/>
      </w:r>
      <w:r w:rsidR="007D5131">
        <w:instrText xml:space="preserve"> ADDIN ZOTERO_ITEM CSL_CITATION {"citationID":"1o01lncj71","properties":{"formattedCitation":"(Niv, Daw, &amp; Dayan, 2005)","plainCitation":"(Niv, Daw, &amp; Dayan, 2005)"},"citationItems":[{"id":4045,"uris":["http://zotero.org/users/2207333/items/B44SFMU6"],"uri":["http://zotero.org/users/2207333/items/B44SFMU6"],"itemData":{"id":4045,"type":"paper-conference","title":"How fast to work: Response vigor, motivation and tonic dopamine","page":"1019-1026","volume":"18","event":"NIPS","shortTitle":"How fast to work: Response vigor, motivation and tonic dopamine","author":[{"family":"Niv","given":"Yael"},{"family":"Daw","given":"Nathaniel D"},{"family":"Dayan","given":"Peter"}],"issued":{"date-parts":[["2005"]]}}}],"schema":"https://github.com/citation-style-language/schema/raw/master/csl-citation.json"} </w:instrText>
      </w:r>
      <w:r w:rsidR="00713F1A">
        <w:fldChar w:fldCharType="separate"/>
      </w:r>
      <w:r w:rsidR="007D5131">
        <w:rPr>
          <w:noProof/>
        </w:rPr>
        <w:t>(Niv, Daw, &amp; Dayan, 2005)</w:t>
      </w:r>
      <w:r w:rsidR="00713F1A">
        <w:fldChar w:fldCharType="end"/>
      </w:r>
      <w:r w:rsidR="008A1BF0">
        <w:t>.</w:t>
      </w:r>
      <w:r w:rsidR="006E492E">
        <w:t xml:space="preserve"> </w:t>
      </w:r>
      <w:r w:rsidR="00E0422B">
        <w:t xml:space="preserve"> </w:t>
      </w:r>
      <w:r w:rsidR="009F5527">
        <w:t>Accordingly, in free operant experiments,</w:t>
      </w:r>
      <w:r w:rsidR="00761A33">
        <w:t xml:space="preserve"> </w:t>
      </w:r>
      <w:r w:rsidR="00DF4B0D">
        <w:t>higher reward rates</w:t>
      </w:r>
      <w:r w:rsidR="00BB1A5C">
        <w:t xml:space="preserve"> induce higher response rates</w:t>
      </w:r>
      <w:r w:rsidR="001D22F7">
        <w:t>, a phenomenon termed</w:t>
      </w:r>
      <w:r w:rsidR="00BB1A5C">
        <w:t xml:space="preserve"> </w:t>
      </w:r>
      <w:r w:rsidR="00BB1A5C" w:rsidRPr="001D22F7">
        <w:rPr>
          <w:i/>
        </w:rPr>
        <w:t>response vigor</w:t>
      </w:r>
      <w:r w:rsidR="00E0422B">
        <w:t>.</w:t>
      </w:r>
      <w:r w:rsidR="001D22F7">
        <w:t xml:space="preserve">  </w:t>
      </w:r>
      <w:r w:rsidR="009B6EA9">
        <w:t>That is</w:t>
      </w:r>
      <w:r w:rsidR="00A912B6">
        <w:t xml:space="preserve">, </w:t>
      </w:r>
      <w:r w:rsidR="009B6EA9">
        <w:t xml:space="preserve">in a richer environment, the animal </w:t>
      </w:r>
      <w:r w:rsidR="007E7001">
        <w:t>acts sooner because the cost of inaction – the opportunity cost – is higher.</w:t>
      </w:r>
      <w:r w:rsidR="002E188D">
        <w:t xml:space="preserve">  </w:t>
      </w:r>
      <w:r w:rsidR="00813AFC">
        <w:t>Traditional</w:t>
      </w:r>
      <w:r w:rsidR="002E188D">
        <w:t xml:space="preserve"> models of animal learning</w:t>
      </w:r>
      <w:r w:rsidR="007067E1">
        <w:t xml:space="preserve"> such as Bush-</w:t>
      </w:r>
      <w:proofErr w:type="spellStart"/>
      <w:r w:rsidR="007067E1">
        <w:t>Mosteller</w:t>
      </w:r>
      <w:proofErr w:type="spellEnd"/>
      <w:r w:rsidR="007067E1">
        <w:t xml:space="preserve">, </w:t>
      </w:r>
      <w:proofErr w:type="spellStart"/>
      <w:r w:rsidR="007067E1">
        <w:t>Rescorla</w:t>
      </w:r>
      <w:proofErr w:type="spellEnd"/>
      <w:r w:rsidR="00CF3D99">
        <w:t>-Wagner</w:t>
      </w:r>
      <w:r w:rsidR="00813AFC">
        <w:t xml:space="preserve"> </w:t>
      </w:r>
      <w:r w:rsidR="00813AFC">
        <w:fldChar w:fldCharType="begin"/>
      </w:r>
      <w:r w:rsidR="007067E1">
        <w:instrText xml:space="preserve"> ADDIN ZOTERO_ITEM CSL_CITATION {"citationID":"2d85to80k8","properties":{"formattedCitation":"(Bush &amp; Mosteller, 1951; Rescorla &amp; Wagner, 1972; Sutton &amp; Barto, 1998)","plainCitation":"(Bush &amp; Mosteller, 1951; Rescorla &amp; Wagner, 1972; Sutton &amp; Barto, 1998)"},"citationItems":[{"id":843,"uris":["http://zotero.org/users/2207333/items/QNMMJX2W"],"uri":["http://zotero.org/users/2207333/items/QNMMJX2W"],"itemData":{"id":843,"type":"article-journal","title":"A Mathematical Model for Simple Learning","container-title":"Psychological Review","page":"313-323","volume":"58","issue":"5","archive_location":"WOS:A1951UY71400001","DOI":"10.1037/H0054388","ISSN":"0033-295X","shortTitle":"A Mathematical Model for Simple Learning","journalAbbreviation":"Psychol Rev","language":"English","author":[{"family":"Bush","given":"R. R."},{"family":"Mosteller","given":"F."}],"issued":{"date-parts":[["1951"]]}}},{"id":4578,"uris":["http://zotero.org/users/2207333/items/N62Q2P57"],"uri":["http://zotero.org/users/2207333/items/N62Q2P57"],"itemData":{"id":4578,"type":"chapter","title":"A theory of Pavlovian conditioning: Variations in the effectiveness of reinforcement and nonreinforcement","container-title":"Classical Conditioning II","publisher":"Appleton-Century-Crofts","publisher-place":"New York, London","page":"64-99","event-place":"New York, London","shortTitle":"A theory of Pavlovian conditioning: Variations in the effectiveness of reinforcement and nonreinforcement","editor":[{"family":"Black","given":"A. H."},{"family":"Prokasy","given":"W. F."}],"author":[{"family":"Rescorla","given":"R. A."},{"family":"Wagner","given":"A. R."}],"issued":{"date-parts":[["1972"]]}}},{"id":5391,"uris":["http://zotero.org/users/2207333/items/NRDE7BJ8"],"uri":["http://zotero.org/users/2207333/items/NRDE7BJ8"],"itemData":{"id":5391,"type":"book","title":"Reinforcement learning: An introduction","publisher":"MIT Press","publisher-place":"Cambridge, MA","number-of-pages":"322","event-place":"Cambridge, MA","shortTitle":"Reinforcement learning: An introduction","author":[{"family":"Sutton","given":"R.S."},{"family":"Barto","given":"A.G."}],"issued":{"date-parts":[["1998"]]}}}],"schema":"https://github.com/citation-style-language/schema/raw/master/csl-citation.json"} </w:instrText>
      </w:r>
      <w:r w:rsidR="00813AFC">
        <w:fldChar w:fldCharType="separate"/>
      </w:r>
      <w:r w:rsidR="007067E1">
        <w:rPr>
          <w:noProof/>
        </w:rPr>
        <w:t>(Bush &amp; Mosteller, 1951; Rescorla &amp; Wagner, 1972; Sutton &amp; Barto, 1998)</w:t>
      </w:r>
      <w:r w:rsidR="00813AFC">
        <w:fldChar w:fldCharType="end"/>
      </w:r>
      <w:r w:rsidR="002E188D">
        <w:t xml:space="preserve"> </w:t>
      </w:r>
      <w:r w:rsidR="00CF3D99">
        <w:t xml:space="preserve">do not </w:t>
      </w:r>
      <w:r w:rsidR="003B0573">
        <w:t>address the problem of</w:t>
      </w:r>
      <w:r w:rsidR="00CF3D99">
        <w:t xml:space="preserve"> the</w:t>
      </w:r>
      <w:r w:rsidR="002E188D">
        <w:t xml:space="preserve"> opportunity cost</w:t>
      </w:r>
      <w:r w:rsidR="00CF3D99">
        <w:t xml:space="preserve">, nor does the real-time </w:t>
      </w:r>
      <w:r w:rsidR="00237622">
        <w:t>TD(</w:t>
      </w:r>
      <w:r w:rsidR="00237622" w:rsidRPr="0080348C">
        <w:rPr>
          <w:rFonts w:ascii="Lucida Grande" w:hAnsi="Lucida Grande" w:cs="Lucida Grande"/>
          <w:color w:val="000000"/>
        </w:rPr>
        <w:t>λ)</w:t>
      </w:r>
      <w:r w:rsidR="003B0573">
        <w:rPr>
          <w:rFonts w:ascii="Lucida Grande" w:hAnsi="Lucida Grande" w:cs="Lucida Grande"/>
          <w:color w:val="000000"/>
        </w:rPr>
        <w:t xml:space="preserve"> </w:t>
      </w:r>
      <w:r w:rsidR="00B17383">
        <w:rPr>
          <w:rFonts w:ascii="Lucida Grande" w:hAnsi="Lucida Grande" w:cs="Lucida Grande"/>
          <w:color w:val="000000"/>
        </w:rPr>
        <w:fldChar w:fldCharType="begin"/>
      </w:r>
      <w:r w:rsidR="00B17383">
        <w:rPr>
          <w:rFonts w:ascii="Lucida Grande" w:hAnsi="Lucida Grande" w:cs="Lucida Grande"/>
          <w:color w:val="000000"/>
        </w:rPr>
        <w:instrText xml:space="preserve"> ADDIN ZOTERO_ITEM CSL_CITATION {"citationID":"12vloj9hqi","properties":{"formattedCitation":"(Niv et al., 2005)","plainCitation":"(Niv et al., 2005)"},"citationItems":[{"id":4045,"uris":["http://zotero.org/users/2207333/items/B44SFMU6"],"uri":["http://zotero.org/users/2207333/items/B44SFMU6"],"itemData":{"id":4045,"type":"paper-conference","title":"How fast to work: Response vigor, motivation and tonic dopamine","page":"1019-1026","volume":"18","event":"NIPS","shortTitle":"How fast to work: Response vigor, motivation and tonic dopamine","author":[{"family":"Niv","given":"Yael"},{"family":"Daw","given":"Nathaniel D"},{"family":"Dayan","given":"Peter"}],"issued":{"date-parts":[["2005"]]}}}],"schema":"https://github.com/citation-style-language/schema/raw/master/csl-citation.json"} </w:instrText>
      </w:r>
      <w:r w:rsidR="00B17383">
        <w:rPr>
          <w:rFonts w:ascii="Lucida Grande" w:hAnsi="Lucida Grande" w:cs="Lucida Grande"/>
          <w:color w:val="000000"/>
        </w:rPr>
        <w:fldChar w:fldCharType="separate"/>
      </w:r>
      <w:r w:rsidR="00B17383">
        <w:rPr>
          <w:rFonts w:ascii="Lucida Grande" w:hAnsi="Lucida Grande" w:cs="Lucida Grande"/>
          <w:noProof/>
          <w:color w:val="000000"/>
        </w:rPr>
        <w:t>(Niv et al., 2005)</w:t>
      </w:r>
      <w:r w:rsidR="00B17383">
        <w:rPr>
          <w:rFonts w:ascii="Lucida Grande" w:hAnsi="Lucida Grande" w:cs="Lucida Grande"/>
          <w:color w:val="000000"/>
        </w:rPr>
        <w:fldChar w:fldCharType="end"/>
      </w:r>
      <w:r w:rsidR="00237622">
        <w:rPr>
          <w:rFonts w:ascii="Lucida Grande" w:hAnsi="Lucida Grande" w:cs="Lucida Grande"/>
          <w:color w:val="000000"/>
        </w:rPr>
        <w:t xml:space="preserve">.  </w:t>
      </w:r>
    </w:p>
    <w:p w14:paraId="0EE1DC57" w14:textId="77777777" w:rsidR="00E254E2" w:rsidRDefault="00E254E2" w:rsidP="00665032">
      <w:pPr>
        <w:rPr>
          <w:rFonts w:ascii="Lucida Grande" w:hAnsi="Lucida Grande" w:cs="Lucida Grande"/>
          <w:color w:val="000000"/>
        </w:rPr>
      </w:pPr>
    </w:p>
    <w:p w14:paraId="09CEBCB7" w14:textId="63610FE4" w:rsidR="00E254E2" w:rsidRDefault="00AB2C51" w:rsidP="00A733B7">
      <w:pPr>
        <w:pStyle w:val="NoSpacing"/>
      </w:pPr>
      <w:r>
        <w:t>We estimate the reward rate</w:t>
      </w:r>
      <w:r w:rsidR="00A733B7">
        <w:t xml:space="preserve"> simple</w:t>
      </w:r>
    </w:p>
    <w:p w14:paraId="29AA33FC" w14:textId="77777777" w:rsidR="00E254E2" w:rsidRDefault="00E254E2" w:rsidP="00665032">
      <w:pPr>
        <w:rPr>
          <w:rFonts w:ascii="Lucida Grande" w:hAnsi="Lucida Grande" w:cs="Lucida Grande"/>
          <w:color w:val="000000"/>
        </w:rPr>
      </w:pPr>
    </w:p>
    <w:p w14:paraId="4467C1C2" w14:textId="77777777" w:rsidR="004A7E47" w:rsidRDefault="004A7E47" w:rsidP="007D6031">
      <w:pPr>
        <w:pStyle w:val="ListParagraph"/>
      </w:pPr>
    </w:p>
    <w:p w14:paraId="4620ED80" w14:textId="77777777" w:rsidR="001C1320" w:rsidRDefault="001C1320" w:rsidP="007D6031">
      <w:pPr>
        <w:pStyle w:val="ListParagraph"/>
      </w:pPr>
    </w:p>
    <w:p w14:paraId="27CD90F7" w14:textId="77777777" w:rsidR="00026A98" w:rsidRDefault="00026A98" w:rsidP="007D6031">
      <w:pPr>
        <w:pStyle w:val="ListParagraph"/>
      </w:pPr>
    </w:p>
    <w:p w14:paraId="757AF0E5" w14:textId="77777777" w:rsidR="005964B1" w:rsidRDefault="005964B1" w:rsidP="00026A98">
      <w:pPr>
        <w:pStyle w:val="ListParagraph"/>
        <w:ind w:left="0"/>
      </w:pPr>
    </w:p>
    <w:p w14:paraId="0CA8448D" w14:textId="77777777" w:rsidR="005964B1" w:rsidRDefault="005964B1" w:rsidP="00026A98">
      <w:pPr>
        <w:pStyle w:val="ListParagraph"/>
        <w:ind w:left="0"/>
      </w:pPr>
      <w:r>
        <w:t>Temporal basis</w:t>
      </w:r>
    </w:p>
    <w:p w14:paraId="07CC2D4C" w14:textId="77777777" w:rsidR="005964B1" w:rsidRPr="005964B1" w:rsidRDefault="005964B1" w:rsidP="005964B1">
      <w:pPr>
        <w:pStyle w:val="ListParagraph"/>
        <w:jc w:val="right"/>
        <w:rPr>
          <w:i/>
        </w:rPr>
      </w:pPr>
      <w:r w:rsidRPr="005964B1">
        <w:rPr>
          <w:i/>
        </w:rPr>
        <w:t>The only reason for time is so that everything doesn't happen at once.</w:t>
      </w:r>
    </w:p>
    <w:p w14:paraId="3EF26E36" w14:textId="77777777" w:rsidR="005964B1" w:rsidRPr="005964B1" w:rsidRDefault="005964B1" w:rsidP="005964B1">
      <w:pPr>
        <w:pStyle w:val="ListParagraph"/>
        <w:jc w:val="right"/>
        <w:rPr>
          <w:i/>
        </w:rPr>
      </w:pPr>
      <w:r w:rsidRPr="005964B1">
        <w:rPr>
          <w:i/>
        </w:rPr>
        <w:t>Albert Einstein</w:t>
      </w:r>
    </w:p>
    <w:p w14:paraId="3AE65F44" w14:textId="451BE8B0" w:rsidR="00084FCA" w:rsidRDefault="00084FCA" w:rsidP="005B7C58">
      <w:pPr>
        <w:pStyle w:val="ListParagraph"/>
        <w:ind w:left="0"/>
        <w:jc w:val="right"/>
      </w:pPr>
    </w:p>
    <w:sectPr w:rsidR="00084FCA" w:rsidSect="007D6031">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ichael Hallquist" w:date="2015-02-10T10:46:00Z" w:initials="MH">
    <w:p w14:paraId="4D9B1CA1" w14:textId="6058BEC3" w:rsidR="0052574E" w:rsidRDefault="0052574E">
      <w:pPr>
        <w:pStyle w:val="CommentText"/>
      </w:pPr>
      <w:r>
        <w:rPr>
          <w:rStyle w:val="CommentReference"/>
        </w:rPr>
        <w:annotationRef/>
      </w:r>
      <w:r>
        <w:t>Exceeds the expected change in reward at the subsequent time step?</w:t>
      </w:r>
    </w:p>
  </w:comment>
  <w:comment w:id="14" w:author="Michael Hallquist" w:date="2015-02-10T15:57:00Z" w:initials="MH">
    <w:p w14:paraId="0E79D964" w14:textId="4CB5463F" w:rsidR="0052574E" w:rsidRDefault="0052574E">
      <w:pPr>
        <w:pStyle w:val="CommentText"/>
      </w:pPr>
      <w:r>
        <w:rPr>
          <w:rStyle w:val="CommentReference"/>
        </w:rPr>
        <w:annotationRef/>
      </w:r>
      <w:r>
        <w:t>Thought this fit roughly here.</w:t>
      </w:r>
    </w:p>
  </w:comment>
  <w:comment w:id="15" w:author="Alex Dombrovski" w:date="2015-02-11T15:53:00Z" w:initials="AD">
    <w:p w14:paraId="2B7DB294" w14:textId="0B629837" w:rsidR="0052574E" w:rsidRDefault="0052574E">
      <w:pPr>
        <w:pStyle w:val="CommentText"/>
      </w:pPr>
      <w:r>
        <w:rPr>
          <w:rStyle w:val="CommentReference"/>
        </w:rPr>
        <w:annotationRef/>
      </w:r>
      <w:r>
        <w:t>Probably a good place for this, but I would start with a general statement of the time interval vs. single outcome dichotomy and proceed to specific paradigms.</w:t>
      </w:r>
    </w:p>
  </w:comment>
  <w:comment w:id="16" w:author="Alex Dombrovski" w:date="2015-02-11T15:53:00Z" w:initials="AD">
    <w:p w14:paraId="66087AEA" w14:textId="1E7D109A" w:rsidR="0052574E" w:rsidRDefault="0052574E">
      <w:pPr>
        <w:pStyle w:val="CommentText"/>
      </w:pPr>
      <w:r>
        <w:rPr>
          <w:rStyle w:val="CommentReference"/>
        </w:rPr>
        <w:annotationRef/>
      </w:r>
      <w:r>
        <w:t>Would it be easier to present a face-less version here?</w:t>
      </w:r>
    </w:p>
  </w:comment>
  <w:comment w:id="20" w:author="Michael Hallquist" w:date="2015-02-11T15:28:00Z" w:initials="MH">
    <w:p w14:paraId="0B71CB0F" w14:textId="5827344B" w:rsidR="0052574E" w:rsidRDefault="0052574E">
      <w:pPr>
        <w:pStyle w:val="CommentText"/>
      </w:pPr>
      <w:r>
        <w:rPr>
          <w:rStyle w:val="CommentReference"/>
        </w:rPr>
        <w:annotationRef/>
      </w:r>
      <w:r>
        <w:t>Probably need to restructure – maybe highlight the other problems first and use this as segue.</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3D3ADF"/>
    <w:multiLevelType w:val="hybridMultilevel"/>
    <w:tmpl w:val="9398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A71A1F"/>
    <w:multiLevelType w:val="hybridMultilevel"/>
    <w:tmpl w:val="7D54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AAD0EE6"/>
    <w:multiLevelType w:val="hybridMultilevel"/>
    <w:tmpl w:val="CF28C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BD7257"/>
    <w:multiLevelType w:val="hybridMultilevel"/>
    <w:tmpl w:val="67C2F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0061599"/>
    <w:multiLevelType w:val="hybridMultilevel"/>
    <w:tmpl w:val="8C38B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proofState w:spelling="clean" w:grammar="clean"/>
  <w:trackRevision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07005B"/>
    <w:rsid w:val="00000DB0"/>
    <w:rsid w:val="00000FE8"/>
    <w:rsid w:val="0000348B"/>
    <w:rsid w:val="0001151A"/>
    <w:rsid w:val="00016A69"/>
    <w:rsid w:val="00026A98"/>
    <w:rsid w:val="0002710D"/>
    <w:rsid w:val="00032D35"/>
    <w:rsid w:val="00042F23"/>
    <w:rsid w:val="00047D65"/>
    <w:rsid w:val="0007005B"/>
    <w:rsid w:val="00070AE2"/>
    <w:rsid w:val="00072E9B"/>
    <w:rsid w:val="0008186D"/>
    <w:rsid w:val="00084FCA"/>
    <w:rsid w:val="000B10C2"/>
    <w:rsid w:val="000B1B51"/>
    <w:rsid w:val="000B4025"/>
    <w:rsid w:val="000B42F0"/>
    <w:rsid w:val="000B4B90"/>
    <w:rsid w:val="000B4DA3"/>
    <w:rsid w:val="000B69C3"/>
    <w:rsid w:val="000C4BB8"/>
    <w:rsid w:val="000C733D"/>
    <w:rsid w:val="000D1276"/>
    <w:rsid w:val="000D1D17"/>
    <w:rsid w:val="000D5427"/>
    <w:rsid w:val="000D6B1C"/>
    <w:rsid w:val="000E11C7"/>
    <w:rsid w:val="000E2042"/>
    <w:rsid w:val="000E5F72"/>
    <w:rsid w:val="000E69CC"/>
    <w:rsid w:val="000F138A"/>
    <w:rsid w:val="000F3A6B"/>
    <w:rsid w:val="00101462"/>
    <w:rsid w:val="00102335"/>
    <w:rsid w:val="0010486F"/>
    <w:rsid w:val="00111A43"/>
    <w:rsid w:val="00112240"/>
    <w:rsid w:val="00113C12"/>
    <w:rsid w:val="00116D3E"/>
    <w:rsid w:val="00121C03"/>
    <w:rsid w:val="00121D3A"/>
    <w:rsid w:val="00127AE2"/>
    <w:rsid w:val="00133856"/>
    <w:rsid w:val="0013716D"/>
    <w:rsid w:val="00144AEB"/>
    <w:rsid w:val="0014787F"/>
    <w:rsid w:val="0015066E"/>
    <w:rsid w:val="00151E82"/>
    <w:rsid w:val="001525DA"/>
    <w:rsid w:val="00160319"/>
    <w:rsid w:val="00162011"/>
    <w:rsid w:val="0016279D"/>
    <w:rsid w:val="00164BDA"/>
    <w:rsid w:val="00164E75"/>
    <w:rsid w:val="00165D2F"/>
    <w:rsid w:val="001A21CE"/>
    <w:rsid w:val="001A22DC"/>
    <w:rsid w:val="001A24D2"/>
    <w:rsid w:val="001A4DC1"/>
    <w:rsid w:val="001A6387"/>
    <w:rsid w:val="001B1055"/>
    <w:rsid w:val="001B1FE2"/>
    <w:rsid w:val="001B4272"/>
    <w:rsid w:val="001C1320"/>
    <w:rsid w:val="001C76E4"/>
    <w:rsid w:val="001D22F7"/>
    <w:rsid w:val="001D7401"/>
    <w:rsid w:val="001E6EDE"/>
    <w:rsid w:val="001E735B"/>
    <w:rsid w:val="001F10F4"/>
    <w:rsid w:val="001F28CA"/>
    <w:rsid w:val="001F4605"/>
    <w:rsid w:val="002008B0"/>
    <w:rsid w:val="00202183"/>
    <w:rsid w:val="0020236D"/>
    <w:rsid w:val="00206DE0"/>
    <w:rsid w:val="00210775"/>
    <w:rsid w:val="0021085F"/>
    <w:rsid w:val="00210FC7"/>
    <w:rsid w:val="00217E47"/>
    <w:rsid w:val="0022240B"/>
    <w:rsid w:val="002244E0"/>
    <w:rsid w:val="00231228"/>
    <w:rsid w:val="00233101"/>
    <w:rsid w:val="00233B31"/>
    <w:rsid w:val="002343D5"/>
    <w:rsid w:val="002344BD"/>
    <w:rsid w:val="00237622"/>
    <w:rsid w:val="002401F4"/>
    <w:rsid w:val="002418FF"/>
    <w:rsid w:val="00243A02"/>
    <w:rsid w:val="002461A5"/>
    <w:rsid w:val="00254505"/>
    <w:rsid w:val="00263811"/>
    <w:rsid w:val="00263B6C"/>
    <w:rsid w:val="00263DC2"/>
    <w:rsid w:val="002646E4"/>
    <w:rsid w:val="002658A3"/>
    <w:rsid w:val="00270908"/>
    <w:rsid w:val="002719FF"/>
    <w:rsid w:val="00277280"/>
    <w:rsid w:val="00285E36"/>
    <w:rsid w:val="002874FC"/>
    <w:rsid w:val="002917FE"/>
    <w:rsid w:val="00293F42"/>
    <w:rsid w:val="00297E80"/>
    <w:rsid w:val="002A0622"/>
    <w:rsid w:val="002B168F"/>
    <w:rsid w:val="002B312E"/>
    <w:rsid w:val="002C2799"/>
    <w:rsid w:val="002C393E"/>
    <w:rsid w:val="002C3D54"/>
    <w:rsid w:val="002C5D42"/>
    <w:rsid w:val="002C62E9"/>
    <w:rsid w:val="002D0A3F"/>
    <w:rsid w:val="002D0CE8"/>
    <w:rsid w:val="002D1701"/>
    <w:rsid w:val="002E1805"/>
    <w:rsid w:val="002E188D"/>
    <w:rsid w:val="002E1A42"/>
    <w:rsid w:val="002E35C9"/>
    <w:rsid w:val="002E6D4D"/>
    <w:rsid w:val="002E74C0"/>
    <w:rsid w:val="002E773F"/>
    <w:rsid w:val="002F12E6"/>
    <w:rsid w:val="002F3AB9"/>
    <w:rsid w:val="0030182A"/>
    <w:rsid w:val="00303A53"/>
    <w:rsid w:val="00305C76"/>
    <w:rsid w:val="0031089D"/>
    <w:rsid w:val="00313797"/>
    <w:rsid w:val="00315D38"/>
    <w:rsid w:val="00316D1C"/>
    <w:rsid w:val="003234DB"/>
    <w:rsid w:val="0032458F"/>
    <w:rsid w:val="00326832"/>
    <w:rsid w:val="00331055"/>
    <w:rsid w:val="00331231"/>
    <w:rsid w:val="00332879"/>
    <w:rsid w:val="003337E9"/>
    <w:rsid w:val="00340A14"/>
    <w:rsid w:val="00340BC5"/>
    <w:rsid w:val="003417FD"/>
    <w:rsid w:val="003437D9"/>
    <w:rsid w:val="00346A36"/>
    <w:rsid w:val="003476C3"/>
    <w:rsid w:val="00350FF1"/>
    <w:rsid w:val="003577F5"/>
    <w:rsid w:val="003624D8"/>
    <w:rsid w:val="00362F72"/>
    <w:rsid w:val="00367321"/>
    <w:rsid w:val="00372D01"/>
    <w:rsid w:val="00374500"/>
    <w:rsid w:val="00375102"/>
    <w:rsid w:val="0037549C"/>
    <w:rsid w:val="0037722B"/>
    <w:rsid w:val="00381907"/>
    <w:rsid w:val="0038229F"/>
    <w:rsid w:val="003920D3"/>
    <w:rsid w:val="00394FAD"/>
    <w:rsid w:val="0039662A"/>
    <w:rsid w:val="00397BA5"/>
    <w:rsid w:val="003A1808"/>
    <w:rsid w:val="003A578D"/>
    <w:rsid w:val="003A5D50"/>
    <w:rsid w:val="003A6685"/>
    <w:rsid w:val="003B0573"/>
    <w:rsid w:val="003B2BAA"/>
    <w:rsid w:val="003B3FC0"/>
    <w:rsid w:val="003C07C9"/>
    <w:rsid w:val="003C4F39"/>
    <w:rsid w:val="003C4F73"/>
    <w:rsid w:val="003C548A"/>
    <w:rsid w:val="003D1C9C"/>
    <w:rsid w:val="003D2123"/>
    <w:rsid w:val="003D35F1"/>
    <w:rsid w:val="003E5256"/>
    <w:rsid w:val="00402D5D"/>
    <w:rsid w:val="00414B40"/>
    <w:rsid w:val="00415037"/>
    <w:rsid w:val="00417DED"/>
    <w:rsid w:val="00417E2B"/>
    <w:rsid w:val="00421FD1"/>
    <w:rsid w:val="004239B5"/>
    <w:rsid w:val="00423E97"/>
    <w:rsid w:val="00431641"/>
    <w:rsid w:val="00432941"/>
    <w:rsid w:val="00432BA7"/>
    <w:rsid w:val="00433D8A"/>
    <w:rsid w:val="0043474E"/>
    <w:rsid w:val="00445A99"/>
    <w:rsid w:val="00447D9C"/>
    <w:rsid w:val="00451B32"/>
    <w:rsid w:val="00476E69"/>
    <w:rsid w:val="0048471C"/>
    <w:rsid w:val="00487AD2"/>
    <w:rsid w:val="0049500E"/>
    <w:rsid w:val="004A5715"/>
    <w:rsid w:val="004A7E47"/>
    <w:rsid w:val="004A7F8F"/>
    <w:rsid w:val="004B038E"/>
    <w:rsid w:val="004B2E50"/>
    <w:rsid w:val="004B4F7A"/>
    <w:rsid w:val="004B5181"/>
    <w:rsid w:val="004B7895"/>
    <w:rsid w:val="004C0D58"/>
    <w:rsid w:val="004C2004"/>
    <w:rsid w:val="004C2BD5"/>
    <w:rsid w:val="004D1689"/>
    <w:rsid w:val="004D16F3"/>
    <w:rsid w:val="004E1FD8"/>
    <w:rsid w:val="004E5670"/>
    <w:rsid w:val="004E667B"/>
    <w:rsid w:val="004F0F1F"/>
    <w:rsid w:val="004F28E4"/>
    <w:rsid w:val="004F7FC6"/>
    <w:rsid w:val="005030B4"/>
    <w:rsid w:val="00505798"/>
    <w:rsid w:val="005125BA"/>
    <w:rsid w:val="00513D37"/>
    <w:rsid w:val="00517504"/>
    <w:rsid w:val="0052574E"/>
    <w:rsid w:val="00525C06"/>
    <w:rsid w:val="00526661"/>
    <w:rsid w:val="00533103"/>
    <w:rsid w:val="0053435B"/>
    <w:rsid w:val="00541EBF"/>
    <w:rsid w:val="00547125"/>
    <w:rsid w:val="00556E74"/>
    <w:rsid w:val="00560EA0"/>
    <w:rsid w:val="00566189"/>
    <w:rsid w:val="005662CD"/>
    <w:rsid w:val="00570B9C"/>
    <w:rsid w:val="0057248D"/>
    <w:rsid w:val="00592772"/>
    <w:rsid w:val="005964B1"/>
    <w:rsid w:val="00597D2C"/>
    <w:rsid w:val="005A0C65"/>
    <w:rsid w:val="005A2130"/>
    <w:rsid w:val="005B7C58"/>
    <w:rsid w:val="005D3CB3"/>
    <w:rsid w:val="005E2BBC"/>
    <w:rsid w:val="005F0F17"/>
    <w:rsid w:val="005F1686"/>
    <w:rsid w:val="006011F3"/>
    <w:rsid w:val="00603BBB"/>
    <w:rsid w:val="00606DE2"/>
    <w:rsid w:val="00607284"/>
    <w:rsid w:val="00612D82"/>
    <w:rsid w:val="006156A2"/>
    <w:rsid w:val="00616C06"/>
    <w:rsid w:val="00616FE2"/>
    <w:rsid w:val="00622127"/>
    <w:rsid w:val="00624323"/>
    <w:rsid w:val="00630A88"/>
    <w:rsid w:val="00632145"/>
    <w:rsid w:val="00635560"/>
    <w:rsid w:val="006425AD"/>
    <w:rsid w:val="00645177"/>
    <w:rsid w:val="00646113"/>
    <w:rsid w:val="00653692"/>
    <w:rsid w:val="00655E05"/>
    <w:rsid w:val="00656114"/>
    <w:rsid w:val="00656902"/>
    <w:rsid w:val="00656CB7"/>
    <w:rsid w:val="00657203"/>
    <w:rsid w:val="00661590"/>
    <w:rsid w:val="00661CD5"/>
    <w:rsid w:val="00664C47"/>
    <w:rsid w:val="00665032"/>
    <w:rsid w:val="00670195"/>
    <w:rsid w:val="00672C53"/>
    <w:rsid w:val="00675540"/>
    <w:rsid w:val="00681C0B"/>
    <w:rsid w:val="00682403"/>
    <w:rsid w:val="00682E15"/>
    <w:rsid w:val="00687E5C"/>
    <w:rsid w:val="00690FCA"/>
    <w:rsid w:val="00695243"/>
    <w:rsid w:val="00696144"/>
    <w:rsid w:val="00696CD3"/>
    <w:rsid w:val="006A0E80"/>
    <w:rsid w:val="006A1731"/>
    <w:rsid w:val="006A1844"/>
    <w:rsid w:val="006A1D95"/>
    <w:rsid w:val="006B027E"/>
    <w:rsid w:val="006B16A9"/>
    <w:rsid w:val="006B4001"/>
    <w:rsid w:val="006B5E44"/>
    <w:rsid w:val="006C0A97"/>
    <w:rsid w:val="006C4EF5"/>
    <w:rsid w:val="006C5D55"/>
    <w:rsid w:val="006D1B83"/>
    <w:rsid w:val="006D2451"/>
    <w:rsid w:val="006D2E45"/>
    <w:rsid w:val="006E086E"/>
    <w:rsid w:val="006E0E32"/>
    <w:rsid w:val="006E1C9F"/>
    <w:rsid w:val="006E3874"/>
    <w:rsid w:val="006E492E"/>
    <w:rsid w:val="006E55A4"/>
    <w:rsid w:val="006E5C49"/>
    <w:rsid w:val="006F4107"/>
    <w:rsid w:val="006F4EBD"/>
    <w:rsid w:val="006F7E6D"/>
    <w:rsid w:val="00704B02"/>
    <w:rsid w:val="007067E1"/>
    <w:rsid w:val="00711436"/>
    <w:rsid w:val="00711715"/>
    <w:rsid w:val="0071317E"/>
    <w:rsid w:val="00713F1A"/>
    <w:rsid w:val="00716721"/>
    <w:rsid w:val="00716D3E"/>
    <w:rsid w:val="00720FF1"/>
    <w:rsid w:val="00730407"/>
    <w:rsid w:val="00732030"/>
    <w:rsid w:val="00732744"/>
    <w:rsid w:val="00732C8C"/>
    <w:rsid w:val="00737FF0"/>
    <w:rsid w:val="00740A40"/>
    <w:rsid w:val="0074134C"/>
    <w:rsid w:val="00741C37"/>
    <w:rsid w:val="00742B02"/>
    <w:rsid w:val="00761A33"/>
    <w:rsid w:val="00763949"/>
    <w:rsid w:val="00764BD0"/>
    <w:rsid w:val="00767C10"/>
    <w:rsid w:val="00767E00"/>
    <w:rsid w:val="00770407"/>
    <w:rsid w:val="00770D04"/>
    <w:rsid w:val="00782E3C"/>
    <w:rsid w:val="007845A1"/>
    <w:rsid w:val="00785C35"/>
    <w:rsid w:val="00785FD5"/>
    <w:rsid w:val="00787014"/>
    <w:rsid w:val="00793EBB"/>
    <w:rsid w:val="007963B3"/>
    <w:rsid w:val="007A00BB"/>
    <w:rsid w:val="007A20B9"/>
    <w:rsid w:val="007A64AF"/>
    <w:rsid w:val="007B737B"/>
    <w:rsid w:val="007C060F"/>
    <w:rsid w:val="007C1514"/>
    <w:rsid w:val="007C36E9"/>
    <w:rsid w:val="007C49B8"/>
    <w:rsid w:val="007D031C"/>
    <w:rsid w:val="007D3B85"/>
    <w:rsid w:val="007D5131"/>
    <w:rsid w:val="007D6031"/>
    <w:rsid w:val="007D6CD1"/>
    <w:rsid w:val="007E6249"/>
    <w:rsid w:val="007E7001"/>
    <w:rsid w:val="007F3A68"/>
    <w:rsid w:val="0080348C"/>
    <w:rsid w:val="008052B2"/>
    <w:rsid w:val="00805CC8"/>
    <w:rsid w:val="0080699D"/>
    <w:rsid w:val="00810F6C"/>
    <w:rsid w:val="00813AFC"/>
    <w:rsid w:val="00820089"/>
    <w:rsid w:val="00821EC5"/>
    <w:rsid w:val="00822220"/>
    <w:rsid w:val="0082502B"/>
    <w:rsid w:val="008341FC"/>
    <w:rsid w:val="008371E6"/>
    <w:rsid w:val="00840D8B"/>
    <w:rsid w:val="00841645"/>
    <w:rsid w:val="00841BB6"/>
    <w:rsid w:val="008432E4"/>
    <w:rsid w:val="00844856"/>
    <w:rsid w:val="0084548C"/>
    <w:rsid w:val="00845D57"/>
    <w:rsid w:val="00850710"/>
    <w:rsid w:val="008559C3"/>
    <w:rsid w:val="00857B33"/>
    <w:rsid w:val="00857B38"/>
    <w:rsid w:val="00860F7F"/>
    <w:rsid w:val="0086338A"/>
    <w:rsid w:val="0086456B"/>
    <w:rsid w:val="008678FF"/>
    <w:rsid w:val="008720E8"/>
    <w:rsid w:val="00877B04"/>
    <w:rsid w:val="00881B64"/>
    <w:rsid w:val="00883593"/>
    <w:rsid w:val="00883B79"/>
    <w:rsid w:val="008866D8"/>
    <w:rsid w:val="008877BE"/>
    <w:rsid w:val="00890A1B"/>
    <w:rsid w:val="00896C2F"/>
    <w:rsid w:val="0089733A"/>
    <w:rsid w:val="008A1596"/>
    <w:rsid w:val="008A1BF0"/>
    <w:rsid w:val="008A47E2"/>
    <w:rsid w:val="008B0F2E"/>
    <w:rsid w:val="008B2A95"/>
    <w:rsid w:val="008B60E2"/>
    <w:rsid w:val="008B6B8A"/>
    <w:rsid w:val="008E4A8C"/>
    <w:rsid w:val="008E5517"/>
    <w:rsid w:val="008E5DD6"/>
    <w:rsid w:val="008F03BF"/>
    <w:rsid w:val="008F04B9"/>
    <w:rsid w:val="0090017F"/>
    <w:rsid w:val="009016E5"/>
    <w:rsid w:val="0090189D"/>
    <w:rsid w:val="0090255A"/>
    <w:rsid w:val="00902B73"/>
    <w:rsid w:val="009030BF"/>
    <w:rsid w:val="00903740"/>
    <w:rsid w:val="00903BC8"/>
    <w:rsid w:val="0090526A"/>
    <w:rsid w:val="00913A2D"/>
    <w:rsid w:val="00926A31"/>
    <w:rsid w:val="00926F30"/>
    <w:rsid w:val="0093116D"/>
    <w:rsid w:val="009405E1"/>
    <w:rsid w:val="00942F7B"/>
    <w:rsid w:val="00953809"/>
    <w:rsid w:val="0095465F"/>
    <w:rsid w:val="009601B2"/>
    <w:rsid w:val="00963271"/>
    <w:rsid w:val="00965D96"/>
    <w:rsid w:val="00975CB0"/>
    <w:rsid w:val="00980CD9"/>
    <w:rsid w:val="00982391"/>
    <w:rsid w:val="00982D2A"/>
    <w:rsid w:val="0098574D"/>
    <w:rsid w:val="00994186"/>
    <w:rsid w:val="00995DCA"/>
    <w:rsid w:val="009A018C"/>
    <w:rsid w:val="009A248D"/>
    <w:rsid w:val="009A5A22"/>
    <w:rsid w:val="009B1748"/>
    <w:rsid w:val="009B3E64"/>
    <w:rsid w:val="009B3E76"/>
    <w:rsid w:val="009B488D"/>
    <w:rsid w:val="009B6EA9"/>
    <w:rsid w:val="009C6DBF"/>
    <w:rsid w:val="009D56CE"/>
    <w:rsid w:val="009D7604"/>
    <w:rsid w:val="009D7BE8"/>
    <w:rsid w:val="009E229D"/>
    <w:rsid w:val="009E6E41"/>
    <w:rsid w:val="009E79D1"/>
    <w:rsid w:val="009F3233"/>
    <w:rsid w:val="009F550E"/>
    <w:rsid w:val="009F5527"/>
    <w:rsid w:val="009F5CC2"/>
    <w:rsid w:val="009F64E7"/>
    <w:rsid w:val="009F707A"/>
    <w:rsid w:val="00A03D46"/>
    <w:rsid w:val="00A15D03"/>
    <w:rsid w:val="00A16F76"/>
    <w:rsid w:val="00A20346"/>
    <w:rsid w:val="00A23057"/>
    <w:rsid w:val="00A237FD"/>
    <w:rsid w:val="00A24B49"/>
    <w:rsid w:val="00A25836"/>
    <w:rsid w:val="00A26C18"/>
    <w:rsid w:val="00A31118"/>
    <w:rsid w:val="00A31C5D"/>
    <w:rsid w:val="00A37D08"/>
    <w:rsid w:val="00A40958"/>
    <w:rsid w:val="00A43F6A"/>
    <w:rsid w:val="00A4505A"/>
    <w:rsid w:val="00A47175"/>
    <w:rsid w:val="00A5311B"/>
    <w:rsid w:val="00A569F7"/>
    <w:rsid w:val="00A57D1A"/>
    <w:rsid w:val="00A60A5F"/>
    <w:rsid w:val="00A640F5"/>
    <w:rsid w:val="00A7228E"/>
    <w:rsid w:val="00A72696"/>
    <w:rsid w:val="00A733B7"/>
    <w:rsid w:val="00A81253"/>
    <w:rsid w:val="00A81A60"/>
    <w:rsid w:val="00A912B6"/>
    <w:rsid w:val="00A9223B"/>
    <w:rsid w:val="00A95ABB"/>
    <w:rsid w:val="00A96BF0"/>
    <w:rsid w:val="00A96CAB"/>
    <w:rsid w:val="00AA1BDF"/>
    <w:rsid w:val="00AA64B2"/>
    <w:rsid w:val="00AB2C51"/>
    <w:rsid w:val="00AC138E"/>
    <w:rsid w:val="00AC38B5"/>
    <w:rsid w:val="00AC5CC8"/>
    <w:rsid w:val="00AD34DA"/>
    <w:rsid w:val="00AD546F"/>
    <w:rsid w:val="00AD57DD"/>
    <w:rsid w:val="00AE020A"/>
    <w:rsid w:val="00AE035A"/>
    <w:rsid w:val="00AF0F37"/>
    <w:rsid w:val="00AF39B6"/>
    <w:rsid w:val="00AF3CDD"/>
    <w:rsid w:val="00B05D6C"/>
    <w:rsid w:val="00B12983"/>
    <w:rsid w:val="00B17383"/>
    <w:rsid w:val="00B21218"/>
    <w:rsid w:val="00B23FF4"/>
    <w:rsid w:val="00B31004"/>
    <w:rsid w:val="00B351FF"/>
    <w:rsid w:val="00B3556D"/>
    <w:rsid w:val="00B36306"/>
    <w:rsid w:val="00B409BB"/>
    <w:rsid w:val="00B417D2"/>
    <w:rsid w:val="00B54220"/>
    <w:rsid w:val="00B54BA2"/>
    <w:rsid w:val="00B56523"/>
    <w:rsid w:val="00B577FE"/>
    <w:rsid w:val="00B630CB"/>
    <w:rsid w:val="00B66238"/>
    <w:rsid w:val="00B66242"/>
    <w:rsid w:val="00B76BD5"/>
    <w:rsid w:val="00B77E4F"/>
    <w:rsid w:val="00B81B20"/>
    <w:rsid w:val="00B820F6"/>
    <w:rsid w:val="00B8322A"/>
    <w:rsid w:val="00B83A5A"/>
    <w:rsid w:val="00B84409"/>
    <w:rsid w:val="00B91574"/>
    <w:rsid w:val="00B92D60"/>
    <w:rsid w:val="00BA32D3"/>
    <w:rsid w:val="00BA354A"/>
    <w:rsid w:val="00BA4DE0"/>
    <w:rsid w:val="00BA4F70"/>
    <w:rsid w:val="00BA62F6"/>
    <w:rsid w:val="00BA6DB2"/>
    <w:rsid w:val="00BB0431"/>
    <w:rsid w:val="00BB1A5C"/>
    <w:rsid w:val="00BB1F91"/>
    <w:rsid w:val="00BB4300"/>
    <w:rsid w:val="00BC3914"/>
    <w:rsid w:val="00BC7FB7"/>
    <w:rsid w:val="00BD081E"/>
    <w:rsid w:val="00BD15D5"/>
    <w:rsid w:val="00BE3EF8"/>
    <w:rsid w:val="00BF4E8D"/>
    <w:rsid w:val="00BF6E02"/>
    <w:rsid w:val="00BF74DA"/>
    <w:rsid w:val="00C01770"/>
    <w:rsid w:val="00C0185B"/>
    <w:rsid w:val="00C06E75"/>
    <w:rsid w:val="00C1264E"/>
    <w:rsid w:val="00C163CF"/>
    <w:rsid w:val="00C27871"/>
    <w:rsid w:val="00C3108D"/>
    <w:rsid w:val="00C339F0"/>
    <w:rsid w:val="00C43324"/>
    <w:rsid w:val="00C50780"/>
    <w:rsid w:val="00C74D3F"/>
    <w:rsid w:val="00C77345"/>
    <w:rsid w:val="00C80D11"/>
    <w:rsid w:val="00C84FFB"/>
    <w:rsid w:val="00C85932"/>
    <w:rsid w:val="00C85D7A"/>
    <w:rsid w:val="00C9309F"/>
    <w:rsid w:val="00C93E31"/>
    <w:rsid w:val="00CA32FD"/>
    <w:rsid w:val="00CA48B2"/>
    <w:rsid w:val="00CA50B1"/>
    <w:rsid w:val="00CC0AF8"/>
    <w:rsid w:val="00CC1010"/>
    <w:rsid w:val="00CC2B46"/>
    <w:rsid w:val="00CC3F35"/>
    <w:rsid w:val="00CC5F3F"/>
    <w:rsid w:val="00CC654C"/>
    <w:rsid w:val="00CC6A52"/>
    <w:rsid w:val="00CC732B"/>
    <w:rsid w:val="00CD3A91"/>
    <w:rsid w:val="00CD43A8"/>
    <w:rsid w:val="00CD486B"/>
    <w:rsid w:val="00CD5B0C"/>
    <w:rsid w:val="00CD6339"/>
    <w:rsid w:val="00CD6DEA"/>
    <w:rsid w:val="00CE0B4B"/>
    <w:rsid w:val="00CF217D"/>
    <w:rsid w:val="00CF3D99"/>
    <w:rsid w:val="00CF7D63"/>
    <w:rsid w:val="00D007F1"/>
    <w:rsid w:val="00D04C6F"/>
    <w:rsid w:val="00D07D04"/>
    <w:rsid w:val="00D07F4D"/>
    <w:rsid w:val="00D11A8C"/>
    <w:rsid w:val="00D126D2"/>
    <w:rsid w:val="00D137A1"/>
    <w:rsid w:val="00D16603"/>
    <w:rsid w:val="00D16AE8"/>
    <w:rsid w:val="00D253C6"/>
    <w:rsid w:val="00D25667"/>
    <w:rsid w:val="00D37948"/>
    <w:rsid w:val="00D43004"/>
    <w:rsid w:val="00D50FC7"/>
    <w:rsid w:val="00D51054"/>
    <w:rsid w:val="00D51D9D"/>
    <w:rsid w:val="00D55275"/>
    <w:rsid w:val="00D62C9D"/>
    <w:rsid w:val="00D63A8C"/>
    <w:rsid w:val="00D659D6"/>
    <w:rsid w:val="00D73430"/>
    <w:rsid w:val="00D80F0E"/>
    <w:rsid w:val="00D817D1"/>
    <w:rsid w:val="00D84FAA"/>
    <w:rsid w:val="00D86675"/>
    <w:rsid w:val="00D94D80"/>
    <w:rsid w:val="00D957AA"/>
    <w:rsid w:val="00D96949"/>
    <w:rsid w:val="00D97913"/>
    <w:rsid w:val="00DA0419"/>
    <w:rsid w:val="00DA27E3"/>
    <w:rsid w:val="00DB06BB"/>
    <w:rsid w:val="00DB2B36"/>
    <w:rsid w:val="00DC09D1"/>
    <w:rsid w:val="00DC53FA"/>
    <w:rsid w:val="00DD3341"/>
    <w:rsid w:val="00DD367D"/>
    <w:rsid w:val="00DD44AB"/>
    <w:rsid w:val="00DD640C"/>
    <w:rsid w:val="00DD745A"/>
    <w:rsid w:val="00DE0E5F"/>
    <w:rsid w:val="00DE1683"/>
    <w:rsid w:val="00DE1C64"/>
    <w:rsid w:val="00DE22F8"/>
    <w:rsid w:val="00DE4253"/>
    <w:rsid w:val="00DE4A5E"/>
    <w:rsid w:val="00DF19A5"/>
    <w:rsid w:val="00DF1D6B"/>
    <w:rsid w:val="00DF4070"/>
    <w:rsid w:val="00DF4B0D"/>
    <w:rsid w:val="00DF5303"/>
    <w:rsid w:val="00E016AA"/>
    <w:rsid w:val="00E038BC"/>
    <w:rsid w:val="00E0422B"/>
    <w:rsid w:val="00E06B9F"/>
    <w:rsid w:val="00E16721"/>
    <w:rsid w:val="00E211D2"/>
    <w:rsid w:val="00E21A66"/>
    <w:rsid w:val="00E240D6"/>
    <w:rsid w:val="00E24119"/>
    <w:rsid w:val="00E254E2"/>
    <w:rsid w:val="00E341F8"/>
    <w:rsid w:val="00E357E8"/>
    <w:rsid w:val="00E36D1D"/>
    <w:rsid w:val="00E41128"/>
    <w:rsid w:val="00E42C26"/>
    <w:rsid w:val="00E463BE"/>
    <w:rsid w:val="00E61970"/>
    <w:rsid w:val="00E645C0"/>
    <w:rsid w:val="00E66C3D"/>
    <w:rsid w:val="00E66F1F"/>
    <w:rsid w:val="00E67839"/>
    <w:rsid w:val="00E743EE"/>
    <w:rsid w:val="00E75083"/>
    <w:rsid w:val="00E8643C"/>
    <w:rsid w:val="00E90D96"/>
    <w:rsid w:val="00E92A28"/>
    <w:rsid w:val="00E96555"/>
    <w:rsid w:val="00E97281"/>
    <w:rsid w:val="00EA77CE"/>
    <w:rsid w:val="00EC23DE"/>
    <w:rsid w:val="00ED08D0"/>
    <w:rsid w:val="00EE7F49"/>
    <w:rsid w:val="00EF146F"/>
    <w:rsid w:val="00EF1A02"/>
    <w:rsid w:val="00F02E59"/>
    <w:rsid w:val="00F05A53"/>
    <w:rsid w:val="00F10DDC"/>
    <w:rsid w:val="00F147DF"/>
    <w:rsid w:val="00F16657"/>
    <w:rsid w:val="00F21262"/>
    <w:rsid w:val="00F24688"/>
    <w:rsid w:val="00F2565B"/>
    <w:rsid w:val="00F27D63"/>
    <w:rsid w:val="00F31916"/>
    <w:rsid w:val="00F3395B"/>
    <w:rsid w:val="00F41255"/>
    <w:rsid w:val="00F41614"/>
    <w:rsid w:val="00F4204A"/>
    <w:rsid w:val="00F4332F"/>
    <w:rsid w:val="00F44CF9"/>
    <w:rsid w:val="00F607F2"/>
    <w:rsid w:val="00F75F94"/>
    <w:rsid w:val="00F77111"/>
    <w:rsid w:val="00F80A92"/>
    <w:rsid w:val="00F8243B"/>
    <w:rsid w:val="00FA4747"/>
    <w:rsid w:val="00FB01E8"/>
    <w:rsid w:val="00FB1E52"/>
    <w:rsid w:val="00FB3B7F"/>
    <w:rsid w:val="00FC1AB2"/>
    <w:rsid w:val="00FC1E6A"/>
    <w:rsid w:val="00FC28C7"/>
    <w:rsid w:val="00FC59A3"/>
    <w:rsid w:val="00FC5DAD"/>
    <w:rsid w:val="00FD5F98"/>
    <w:rsid w:val="00FE33DE"/>
    <w:rsid w:val="00FE5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E123D7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72C5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05B"/>
    <w:pPr>
      <w:ind w:left="720"/>
      <w:contextualSpacing/>
    </w:pPr>
  </w:style>
  <w:style w:type="character" w:customStyle="1" w:styleId="text">
    <w:name w:val="text"/>
    <w:basedOn w:val="DefaultParagraphFont"/>
    <w:rsid w:val="00CA48B2"/>
  </w:style>
  <w:style w:type="character" w:customStyle="1" w:styleId="indent-1-breaks">
    <w:name w:val="indent-1-breaks"/>
    <w:basedOn w:val="DefaultParagraphFont"/>
    <w:rsid w:val="00CA48B2"/>
  </w:style>
  <w:style w:type="character" w:customStyle="1" w:styleId="apple-converted-space">
    <w:name w:val="apple-converted-space"/>
    <w:basedOn w:val="DefaultParagraphFont"/>
    <w:rsid w:val="00CA48B2"/>
  </w:style>
  <w:style w:type="character" w:styleId="PlaceholderText">
    <w:name w:val="Placeholder Text"/>
    <w:basedOn w:val="DefaultParagraphFont"/>
    <w:uiPriority w:val="99"/>
    <w:semiHidden/>
    <w:rsid w:val="00FC5DAD"/>
    <w:rPr>
      <w:color w:val="808080"/>
    </w:rPr>
  </w:style>
  <w:style w:type="paragraph" w:styleId="BalloonText">
    <w:name w:val="Balloon Text"/>
    <w:basedOn w:val="Normal"/>
    <w:link w:val="BalloonTextChar"/>
    <w:uiPriority w:val="99"/>
    <w:semiHidden/>
    <w:unhideWhenUsed/>
    <w:rsid w:val="00FC5D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5DAD"/>
    <w:rPr>
      <w:rFonts w:ascii="Lucida Grande" w:hAnsi="Lucida Grande" w:cs="Lucida Grande"/>
      <w:sz w:val="18"/>
      <w:szCs w:val="18"/>
    </w:rPr>
  </w:style>
  <w:style w:type="paragraph" w:customStyle="1" w:styleId="EndNoteBibliographyTitle">
    <w:name w:val="EndNote Bibliography Title"/>
    <w:basedOn w:val="Normal"/>
    <w:rsid w:val="00026A98"/>
    <w:pPr>
      <w:jc w:val="center"/>
    </w:pPr>
    <w:rPr>
      <w:rFonts w:ascii="Cambria" w:hAnsi="Cambria"/>
    </w:rPr>
  </w:style>
  <w:style w:type="paragraph" w:customStyle="1" w:styleId="EndNoteBibliography">
    <w:name w:val="EndNote Bibliography"/>
    <w:basedOn w:val="Normal"/>
    <w:rsid w:val="00026A98"/>
    <w:rPr>
      <w:rFonts w:ascii="Cambria" w:hAnsi="Cambria"/>
    </w:rPr>
  </w:style>
  <w:style w:type="paragraph" w:styleId="Bibliography">
    <w:name w:val="Bibliography"/>
    <w:basedOn w:val="Normal"/>
    <w:next w:val="Normal"/>
    <w:uiPriority w:val="37"/>
    <w:unhideWhenUsed/>
    <w:rsid w:val="008720E8"/>
    <w:pPr>
      <w:spacing w:line="480" w:lineRule="auto"/>
      <w:ind w:left="720" w:hanging="720"/>
    </w:pPr>
  </w:style>
  <w:style w:type="character" w:customStyle="1" w:styleId="Heading1Char">
    <w:name w:val="Heading 1 Char"/>
    <w:basedOn w:val="DefaultParagraphFont"/>
    <w:link w:val="Heading1"/>
    <w:uiPriority w:val="9"/>
    <w:rsid w:val="00672C53"/>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672C5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2C53"/>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A733B7"/>
  </w:style>
  <w:style w:type="character" w:styleId="CommentReference">
    <w:name w:val="annotation reference"/>
    <w:basedOn w:val="DefaultParagraphFont"/>
    <w:uiPriority w:val="99"/>
    <w:semiHidden/>
    <w:unhideWhenUsed/>
    <w:rsid w:val="00F10DDC"/>
    <w:rPr>
      <w:sz w:val="18"/>
      <w:szCs w:val="18"/>
    </w:rPr>
  </w:style>
  <w:style w:type="paragraph" w:styleId="CommentText">
    <w:name w:val="annotation text"/>
    <w:basedOn w:val="Normal"/>
    <w:link w:val="CommentTextChar"/>
    <w:uiPriority w:val="99"/>
    <w:semiHidden/>
    <w:unhideWhenUsed/>
    <w:rsid w:val="00F10DDC"/>
  </w:style>
  <w:style w:type="character" w:customStyle="1" w:styleId="CommentTextChar">
    <w:name w:val="Comment Text Char"/>
    <w:basedOn w:val="DefaultParagraphFont"/>
    <w:link w:val="CommentText"/>
    <w:uiPriority w:val="99"/>
    <w:semiHidden/>
    <w:rsid w:val="00F10DDC"/>
  </w:style>
  <w:style w:type="paragraph" w:styleId="CommentSubject">
    <w:name w:val="annotation subject"/>
    <w:basedOn w:val="CommentText"/>
    <w:next w:val="CommentText"/>
    <w:link w:val="CommentSubjectChar"/>
    <w:uiPriority w:val="99"/>
    <w:semiHidden/>
    <w:unhideWhenUsed/>
    <w:rsid w:val="00F10DDC"/>
    <w:rPr>
      <w:b/>
      <w:bCs/>
      <w:sz w:val="20"/>
      <w:szCs w:val="20"/>
    </w:rPr>
  </w:style>
  <w:style w:type="character" w:customStyle="1" w:styleId="CommentSubjectChar">
    <w:name w:val="Comment Subject Char"/>
    <w:basedOn w:val="CommentTextChar"/>
    <w:link w:val="CommentSubject"/>
    <w:uiPriority w:val="99"/>
    <w:semiHidden/>
    <w:rsid w:val="00F10DDC"/>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72C5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05B"/>
    <w:pPr>
      <w:ind w:left="720"/>
      <w:contextualSpacing/>
    </w:pPr>
  </w:style>
  <w:style w:type="character" w:customStyle="1" w:styleId="text">
    <w:name w:val="text"/>
    <w:basedOn w:val="DefaultParagraphFont"/>
    <w:rsid w:val="00CA48B2"/>
  </w:style>
  <w:style w:type="character" w:customStyle="1" w:styleId="indent-1-breaks">
    <w:name w:val="indent-1-breaks"/>
    <w:basedOn w:val="DefaultParagraphFont"/>
    <w:rsid w:val="00CA48B2"/>
  </w:style>
  <w:style w:type="character" w:customStyle="1" w:styleId="apple-converted-space">
    <w:name w:val="apple-converted-space"/>
    <w:basedOn w:val="DefaultParagraphFont"/>
    <w:rsid w:val="00CA48B2"/>
  </w:style>
  <w:style w:type="character" w:styleId="PlaceholderText">
    <w:name w:val="Placeholder Text"/>
    <w:basedOn w:val="DefaultParagraphFont"/>
    <w:uiPriority w:val="99"/>
    <w:semiHidden/>
    <w:rsid w:val="00FC5DAD"/>
    <w:rPr>
      <w:color w:val="808080"/>
    </w:rPr>
  </w:style>
  <w:style w:type="paragraph" w:styleId="BalloonText">
    <w:name w:val="Balloon Text"/>
    <w:basedOn w:val="Normal"/>
    <w:link w:val="BalloonTextChar"/>
    <w:uiPriority w:val="99"/>
    <w:semiHidden/>
    <w:unhideWhenUsed/>
    <w:rsid w:val="00FC5DA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5DAD"/>
    <w:rPr>
      <w:rFonts w:ascii="Lucida Grande" w:hAnsi="Lucida Grande" w:cs="Lucida Grande"/>
      <w:sz w:val="18"/>
      <w:szCs w:val="18"/>
    </w:rPr>
  </w:style>
  <w:style w:type="paragraph" w:customStyle="1" w:styleId="EndNoteBibliographyTitle">
    <w:name w:val="EndNote Bibliography Title"/>
    <w:basedOn w:val="Normal"/>
    <w:rsid w:val="00026A98"/>
    <w:pPr>
      <w:jc w:val="center"/>
    </w:pPr>
    <w:rPr>
      <w:rFonts w:ascii="Cambria" w:hAnsi="Cambria"/>
    </w:rPr>
  </w:style>
  <w:style w:type="paragraph" w:customStyle="1" w:styleId="EndNoteBibliography">
    <w:name w:val="EndNote Bibliography"/>
    <w:basedOn w:val="Normal"/>
    <w:rsid w:val="00026A98"/>
    <w:rPr>
      <w:rFonts w:ascii="Cambria" w:hAnsi="Cambria"/>
    </w:rPr>
  </w:style>
  <w:style w:type="paragraph" w:styleId="Bibliography">
    <w:name w:val="Bibliography"/>
    <w:basedOn w:val="Normal"/>
    <w:next w:val="Normal"/>
    <w:uiPriority w:val="37"/>
    <w:unhideWhenUsed/>
    <w:rsid w:val="008720E8"/>
    <w:pPr>
      <w:spacing w:line="480" w:lineRule="auto"/>
      <w:ind w:left="720" w:hanging="720"/>
    </w:pPr>
  </w:style>
  <w:style w:type="character" w:customStyle="1" w:styleId="Heading1Char">
    <w:name w:val="Heading 1 Char"/>
    <w:basedOn w:val="DefaultParagraphFont"/>
    <w:link w:val="Heading1"/>
    <w:uiPriority w:val="9"/>
    <w:rsid w:val="00672C53"/>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672C5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2C53"/>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A733B7"/>
  </w:style>
  <w:style w:type="character" w:styleId="CommentReference">
    <w:name w:val="annotation reference"/>
    <w:basedOn w:val="DefaultParagraphFont"/>
    <w:uiPriority w:val="99"/>
    <w:semiHidden/>
    <w:unhideWhenUsed/>
    <w:rsid w:val="00F10DDC"/>
    <w:rPr>
      <w:sz w:val="18"/>
      <w:szCs w:val="18"/>
    </w:rPr>
  </w:style>
  <w:style w:type="paragraph" w:styleId="CommentText">
    <w:name w:val="annotation text"/>
    <w:basedOn w:val="Normal"/>
    <w:link w:val="CommentTextChar"/>
    <w:uiPriority w:val="99"/>
    <w:semiHidden/>
    <w:unhideWhenUsed/>
    <w:rsid w:val="00F10DDC"/>
  </w:style>
  <w:style w:type="character" w:customStyle="1" w:styleId="CommentTextChar">
    <w:name w:val="Comment Text Char"/>
    <w:basedOn w:val="DefaultParagraphFont"/>
    <w:link w:val="CommentText"/>
    <w:uiPriority w:val="99"/>
    <w:semiHidden/>
    <w:rsid w:val="00F10DDC"/>
  </w:style>
  <w:style w:type="paragraph" w:styleId="CommentSubject">
    <w:name w:val="annotation subject"/>
    <w:basedOn w:val="CommentText"/>
    <w:next w:val="CommentText"/>
    <w:link w:val="CommentSubjectChar"/>
    <w:uiPriority w:val="99"/>
    <w:semiHidden/>
    <w:unhideWhenUsed/>
    <w:rsid w:val="00F10DDC"/>
    <w:rPr>
      <w:b/>
      <w:bCs/>
      <w:sz w:val="20"/>
      <w:szCs w:val="20"/>
    </w:rPr>
  </w:style>
  <w:style w:type="character" w:customStyle="1" w:styleId="CommentSubjectChar">
    <w:name w:val="Comment Subject Char"/>
    <w:basedOn w:val="CommentTextChar"/>
    <w:link w:val="CommentSubject"/>
    <w:uiPriority w:val="99"/>
    <w:semiHidden/>
    <w:rsid w:val="00F10DD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91955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png"/><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424095-CD01-9146-B910-81464D0D2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10</Pages>
  <Words>10728</Words>
  <Characters>61152</Characters>
  <Application>Microsoft Macintosh Word</Application>
  <DocSecurity>0</DocSecurity>
  <Lines>509</Lines>
  <Paragraphs>143</Paragraphs>
  <ScaleCrop>false</ScaleCrop>
  <Company>UPMC</Company>
  <LinksUpToDate>false</LinksUpToDate>
  <CharactersWithSpaces>71737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Dombrovski</dc:creator>
  <cp:keywords/>
  <dc:description/>
  <cp:lastModifiedBy>Alex Dombrovski</cp:lastModifiedBy>
  <cp:revision>452</cp:revision>
  <dcterms:created xsi:type="dcterms:W3CDTF">2014-11-18T20:09:00Z</dcterms:created>
  <dcterms:modified xsi:type="dcterms:W3CDTF">2015-02-11T23:11:00Z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zotero-version="4.0.25.3"&gt;&lt;session id="RVmOPZ7y"/&gt;&lt;style id="http://www.zotero.org/styles/apa" hasBibliography="1" bibliographyStyleHasBeenSet="1"/&gt;&lt;prefs&gt;&lt;pref name="fieldType" value="Field"/&gt;&lt;pref name="storeReferences" value="tru</vt:lpwstr>
  </property>
  <property fmtid="{D5CDD505-2E9C-101B-9397-08002B2CF9AE}" pid="3" name="ZOTERO_PREF_2">
    <vt:lpwstr>e"/&gt;&lt;pref name="automaticJournalAbbreviations" value="true"/&gt;&lt;pref name="noteType" value="0"/&gt;&lt;/prefs&gt;&lt;/data&gt;</vt:lpwstr>
  </property>
</Properties>
</file>